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503B" w:rsidRPr="0042503B" w:rsidRDefault="0042503B" w:rsidP="0042503B">
      <w:pPr>
        <w:shd w:val="clear" w:color="auto" w:fill="FFFFFF"/>
        <w:spacing w:after="175" w:line="336" w:lineRule="atLeast"/>
        <w:ind w:left="90"/>
        <w:outlineLvl w:val="0"/>
        <w:rPr>
          <w:rFonts w:ascii="Arial" w:eastAsia="Times New Roman" w:hAnsi="Arial" w:cs="Arial"/>
          <w:b/>
          <w:bCs/>
          <w:color w:val="333333"/>
          <w:spacing w:val="-4"/>
          <w:kern w:val="36"/>
          <w:sz w:val="24"/>
          <w:szCs w:val="24"/>
          <w:u w:val="single"/>
        </w:rPr>
      </w:pPr>
      <w:r w:rsidRPr="0042503B">
        <w:rPr>
          <w:rFonts w:ascii="Arial" w:eastAsia="Times New Roman" w:hAnsi="Arial" w:cs="Arial"/>
          <w:b/>
          <w:bCs/>
          <w:color w:val="333333"/>
          <w:spacing w:val="-4"/>
          <w:kern w:val="36"/>
          <w:sz w:val="24"/>
          <w:szCs w:val="24"/>
          <w:u w:val="single"/>
        </w:rPr>
        <w:t>A comprehensive beginners guide to Linear Algebra for Data Scientists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Introduction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One of the most common questions we get on Analytics </w:t>
      </w:r>
      <w:proofErr w:type="spellStart"/>
      <w:r w:rsidRPr="0042503B">
        <w:rPr>
          <w:rFonts w:ascii="Arial" w:hAnsi="Arial" w:cs="Arial"/>
          <w:sz w:val="16"/>
          <w:szCs w:val="16"/>
        </w:rPr>
        <w:t>Vidhya</w:t>
      </w:r>
      <w:proofErr w:type="spellEnd"/>
      <w:r w:rsidRPr="0042503B">
        <w:rPr>
          <w:rFonts w:ascii="Arial" w:hAnsi="Arial" w:cs="Arial"/>
          <w:sz w:val="16"/>
          <w:szCs w:val="16"/>
        </w:rPr>
        <w:t xml:space="preserve"> is,</w:t>
      </w:r>
    </w:p>
    <w:p w:rsidR="0042503B" w:rsidRPr="0042503B" w:rsidRDefault="0042503B" w:rsidP="0042503B">
      <w:pPr>
        <w:pStyle w:val="NormalWeb"/>
        <w:shd w:val="clear" w:color="auto" w:fill="F5F6F7"/>
        <w:spacing w:before="0" w:beforeAutospacing="0" w:after="0" w:afterAutospacing="0"/>
        <w:jc w:val="center"/>
        <w:rPr>
          <w:rFonts w:ascii="Georgia" w:hAnsi="Georgia"/>
          <w:i/>
          <w:iCs/>
          <w:sz w:val="16"/>
          <w:szCs w:val="16"/>
        </w:rPr>
      </w:pPr>
      <w:r w:rsidRPr="0042503B">
        <w:rPr>
          <w:rFonts w:ascii="Georgia" w:hAnsi="Georgia"/>
          <w:i/>
          <w:iCs/>
          <w:sz w:val="16"/>
          <w:szCs w:val="16"/>
        </w:rPr>
        <w:t xml:space="preserve">How much </w:t>
      </w:r>
      <w:proofErr w:type="spellStart"/>
      <w:r w:rsidRPr="0042503B">
        <w:rPr>
          <w:rFonts w:ascii="Georgia" w:hAnsi="Georgia"/>
          <w:i/>
          <w:iCs/>
          <w:sz w:val="16"/>
          <w:szCs w:val="16"/>
        </w:rPr>
        <w:t>maths</w:t>
      </w:r>
      <w:proofErr w:type="spellEnd"/>
      <w:r w:rsidRPr="0042503B">
        <w:rPr>
          <w:rFonts w:ascii="Georgia" w:hAnsi="Georgia"/>
          <w:i/>
          <w:iCs/>
          <w:sz w:val="16"/>
          <w:szCs w:val="16"/>
        </w:rPr>
        <w:t xml:space="preserve"> do I need to learn to be a data scientist?</w:t>
      </w:r>
    </w:p>
    <w:p w:rsidR="0042503B" w:rsidRDefault="0042503B" w:rsidP="0042503B">
      <w:pPr>
        <w:pStyle w:val="NormalWeb"/>
        <w:shd w:val="clear" w:color="auto" w:fill="FFFFFF"/>
        <w:spacing w:before="0" w:beforeAutospacing="0" w:after="183" w:afterAutospacing="0"/>
        <w:rPr>
          <w:rFonts w:ascii="Arial" w:hAnsi="Arial" w:cs="Arial"/>
          <w:sz w:val="16"/>
          <w:szCs w:val="16"/>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Even though the question sounds simple, there is no simple answer to the </w:t>
      </w:r>
      <w:proofErr w:type="spellStart"/>
      <w:r w:rsidRPr="0042503B">
        <w:rPr>
          <w:rFonts w:ascii="Arial" w:hAnsi="Arial" w:cs="Arial"/>
          <w:sz w:val="16"/>
          <w:szCs w:val="16"/>
        </w:rPr>
        <w:t>the</w:t>
      </w:r>
      <w:proofErr w:type="spellEnd"/>
      <w:r w:rsidRPr="0042503B">
        <w:rPr>
          <w:rFonts w:ascii="Arial" w:hAnsi="Arial" w:cs="Arial"/>
          <w:sz w:val="16"/>
          <w:szCs w:val="16"/>
        </w:rPr>
        <w:t xml:space="preserve"> question. Usually, we say that you need to know basic descriptive and inferential statistics to start. That is good to start.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But, once you have covered the basic concepts in machine learning, you will need to learn some more </w:t>
      </w:r>
      <w:proofErr w:type="gramStart"/>
      <w:r w:rsidRPr="0042503B">
        <w:rPr>
          <w:rFonts w:ascii="Arial" w:hAnsi="Arial" w:cs="Arial"/>
          <w:sz w:val="16"/>
          <w:szCs w:val="16"/>
        </w:rPr>
        <w:t>math</w:t>
      </w:r>
      <w:proofErr w:type="gramEnd"/>
      <w:r w:rsidRPr="0042503B">
        <w:rPr>
          <w:rFonts w:ascii="Arial" w:hAnsi="Arial" w:cs="Arial"/>
          <w:sz w:val="16"/>
          <w:szCs w:val="16"/>
        </w:rPr>
        <w:t>. You need it to understand how these algorithms work. What are their limitations and in case they make any underlying assumptions. Now, there could be a lot of areas to study including algebra, calculus, statistics, 3-D geometry etc.</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If you get confused (like I did) and ask experts what should you learn at this stage, most of them would suggest / agree that you go ahead with </w:t>
      </w:r>
      <w:r w:rsidRPr="0042503B">
        <w:rPr>
          <w:rStyle w:val="Strong"/>
          <w:rFonts w:ascii="Arial" w:eastAsiaTheme="majorEastAsia" w:hAnsi="Arial" w:cs="Arial"/>
          <w:sz w:val="16"/>
          <w:szCs w:val="16"/>
        </w:rPr>
        <w:t>Linear Algebra. </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But, the problem does not stop there. The next challenge is to figure out how to learn Linear Algebra. You can get lost in the detailed mathematics and derivation and learning them would not help as much! I went through that journey myself and hence decided to write this comprehensive guide.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If you have faced this question about how to learn &amp; what to learn in Linear Algebra – you are at the right place. Just follow this guide.</w:t>
      </w:r>
    </w:p>
    <w:p w:rsid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And if you’re looking to understand where linear algebra fits into the overall data science scheme, here’s the perfect article:</w:t>
      </w:r>
    </w:p>
    <w:p w:rsidR="0042503B" w:rsidRDefault="0042503B" w:rsidP="0042503B">
      <w:pPr>
        <w:pStyle w:val="Heading1"/>
        <w:shd w:val="clear" w:color="auto" w:fill="FFFFFF"/>
        <w:spacing w:before="0" w:after="175" w:line="336" w:lineRule="atLeast"/>
        <w:rPr>
          <w:rFonts w:ascii="Arial" w:hAnsi="Arial" w:cs="Arial"/>
          <w:color w:val="333333"/>
          <w:spacing w:val="-4"/>
          <w:sz w:val="16"/>
          <w:szCs w:val="16"/>
        </w:rPr>
      </w:pPr>
      <w:r w:rsidRPr="0042503B">
        <w:rPr>
          <w:rFonts w:ascii="Arial" w:hAnsi="Arial" w:cs="Arial"/>
          <w:color w:val="333333"/>
          <w:spacing w:val="-4"/>
          <w:sz w:val="16"/>
          <w:szCs w:val="16"/>
        </w:rPr>
        <w:t>10 Powerful Applications of Linear Algebra in Data Science (with Multiple Resources)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Overview</w:t>
      </w:r>
    </w:p>
    <w:p w:rsidR="0042503B" w:rsidRPr="0042503B" w:rsidRDefault="0042503B" w:rsidP="00A66BC5">
      <w:pPr>
        <w:numPr>
          <w:ilvl w:val="0"/>
          <w:numId w:val="1"/>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Linear algebra powers various and diverse data science algorithms and applications</w:t>
      </w:r>
    </w:p>
    <w:p w:rsidR="0042503B" w:rsidRPr="0042503B" w:rsidRDefault="0042503B" w:rsidP="00A66BC5">
      <w:pPr>
        <w:numPr>
          <w:ilvl w:val="0"/>
          <w:numId w:val="1"/>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Here, we present 10 such applications where linear algebra will help you become a better data scientist</w:t>
      </w:r>
    </w:p>
    <w:p w:rsidR="0042503B" w:rsidRPr="0042503B" w:rsidRDefault="0042503B" w:rsidP="00A66BC5">
      <w:pPr>
        <w:numPr>
          <w:ilvl w:val="0"/>
          <w:numId w:val="1"/>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have categorized these applications into various fields – Basic Machine Learning, Dimensionality Reduction, Natural Language Processing, and Computer Vision</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Introduction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If Data Science was Batman, Linear Algebra would be Robin. This faithful sidekick is often ignored. But in reality, it powers major areas of Data Science including the hot fields of Natural Language Processing and Computer Vision.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have personally seen a LOT of data science enthusiasts skip this subject because they find the math too difficult to understand. When the programming languages for data science offer a plethora of packages for working with data, people don’t bother much with linear algebra.</w:t>
      </w:r>
    </w:p>
    <w:p w:rsid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That’s a mistake. Linear algebra is behind all the powerful machine learning algorithms we are so familiar with. It is a vital cog in a data scientists’ </w:t>
      </w:r>
      <w:proofErr w:type="spellStart"/>
      <w:r w:rsidRPr="0042503B">
        <w:rPr>
          <w:rFonts w:ascii="Arial" w:hAnsi="Arial" w:cs="Arial"/>
          <w:sz w:val="16"/>
          <w:szCs w:val="16"/>
        </w:rPr>
        <w:t>skillset</w:t>
      </w:r>
      <w:proofErr w:type="spellEnd"/>
      <w:r w:rsidRPr="0042503B">
        <w:rPr>
          <w:rFonts w:ascii="Arial" w:hAnsi="Arial" w:cs="Arial"/>
          <w:sz w:val="16"/>
          <w:szCs w:val="16"/>
        </w:rPr>
        <w:t>. As we will soon see, you should consider linear algebra as a must-know subject in data science.</w:t>
      </w:r>
    </w:p>
    <w:p w:rsid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drawing>
          <wp:inline distT="0" distB="0" distL="0" distR="0">
            <wp:extent cx="3527714" cy="1485207"/>
            <wp:effectExtent l="19050" t="0" r="0" b="0"/>
            <wp:docPr id="1" name="Picture 1" descr="Linear-Algebra-in-Data-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Algebra-in-Data-Science"/>
                    <pic:cNvPicPr>
                      <a:picLocks noChangeAspect="1" noChangeArrowheads="1"/>
                    </pic:cNvPicPr>
                  </pic:nvPicPr>
                  <pic:blipFill>
                    <a:blip r:embed="rId6" cstate="print"/>
                    <a:srcRect/>
                    <a:stretch>
                      <a:fillRect/>
                    </a:stretch>
                  </pic:blipFill>
                  <pic:spPr bwMode="auto">
                    <a:xfrm>
                      <a:off x="0" y="0"/>
                      <a:ext cx="3528896" cy="148570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lastRenderedPageBreak/>
        <w:t xml:space="preserve">And trust </w:t>
      </w:r>
      <w:proofErr w:type="gramStart"/>
      <w:r w:rsidRPr="0042503B">
        <w:rPr>
          <w:rFonts w:ascii="Arial" w:hAnsi="Arial" w:cs="Arial"/>
          <w:sz w:val="16"/>
          <w:szCs w:val="16"/>
        </w:rPr>
        <w:t>me,</w:t>
      </w:r>
      <w:proofErr w:type="gramEnd"/>
      <w:r w:rsidRPr="0042503B">
        <w:rPr>
          <w:rFonts w:ascii="Arial" w:hAnsi="Arial" w:cs="Arial"/>
          <w:sz w:val="16"/>
          <w:szCs w:val="16"/>
        </w:rPr>
        <w:t xml:space="preserve"> Linear Algebra really is all-pervasive! It will open up possibilities of working and manipulating data you would not have imagined before.</w:t>
      </w:r>
    </w:p>
    <w:p w:rsid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this article, I have explained in detail ten awesome applications of Linear Algebra in Data Science. I have broadly categorized the applications into four fields for your reference:</w:t>
      </w:r>
    </w:p>
    <w:p w:rsidR="0042503B" w:rsidRDefault="0042503B" w:rsidP="00A66BC5">
      <w:pPr>
        <w:pStyle w:val="NormalWeb"/>
        <w:numPr>
          <w:ilvl w:val="0"/>
          <w:numId w:val="2"/>
        </w:numPr>
        <w:shd w:val="clear" w:color="auto" w:fill="FFFFFF"/>
        <w:spacing w:before="0" w:beforeAutospacing="0" w:after="183" w:afterAutospacing="0"/>
        <w:rPr>
          <w:rFonts w:ascii="Arial" w:hAnsi="Arial" w:cs="Arial"/>
          <w:sz w:val="16"/>
          <w:szCs w:val="16"/>
        </w:rPr>
      </w:pPr>
      <w:r>
        <w:rPr>
          <w:rFonts w:ascii="Arial" w:hAnsi="Arial" w:cs="Arial"/>
          <w:sz w:val="16"/>
          <w:szCs w:val="16"/>
        </w:rPr>
        <w:t>Machine Learning</w:t>
      </w:r>
    </w:p>
    <w:p w:rsidR="0042503B" w:rsidRDefault="0042503B" w:rsidP="00A66BC5">
      <w:pPr>
        <w:pStyle w:val="NormalWeb"/>
        <w:numPr>
          <w:ilvl w:val="0"/>
          <w:numId w:val="2"/>
        </w:numPr>
        <w:shd w:val="clear" w:color="auto" w:fill="FFFFFF"/>
        <w:spacing w:before="0" w:beforeAutospacing="0" w:after="183" w:afterAutospacing="0"/>
        <w:rPr>
          <w:rFonts w:ascii="Arial" w:hAnsi="Arial" w:cs="Arial"/>
          <w:sz w:val="16"/>
          <w:szCs w:val="16"/>
        </w:rPr>
      </w:pPr>
      <w:r>
        <w:rPr>
          <w:rFonts w:ascii="Arial" w:hAnsi="Arial" w:cs="Arial"/>
          <w:sz w:val="16"/>
          <w:szCs w:val="16"/>
        </w:rPr>
        <w:t>Dimensionality Reduction</w:t>
      </w:r>
    </w:p>
    <w:p w:rsidR="0042503B" w:rsidRDefault="0042503B" w:rsidP="00A66BC5">
      <w:pPr>
        <w:pStyle w:val="NormalWeb"/>
        <w:numPr>
          <w:ilvl w:val="0"/>
          <w:numId w:val="2"/>
        </w:numPr>
        <w:shd w:val="clear" w:color="auto" w:fill="FFFFFF"/>
        <w:spacing w:before="0" w:beforeAutospacing="0" w:after="183" w:afterAutospacing="0"/>
        <w:rPr>
          <w:rFonts w:ascii="Arial" w:hAnsi="Arial" w:cs="Arial"/>
          <w:sz w:val="16"/>
          <w:szCs w:val="16"/>
        </w:rPr>
      </w:pPr>
      <w:r>
        <w:rPr>
          <w:rFonts w:ascii="Arial" w:hAnsi="Arial" w:cs="Arial"/>
          <w:sz w:val="16"/>
          <w:szCs w:val="16"/>
        </w:rPr>
        <w:t>Natural Language Processing ( NLP )</w:t>
      </w:r>
    </w:p>
    <w:p w:rsidR="0042503B" w:rsidRDefault="0042503B" w:rsidP="00A66BC5">
      <w:pPr>
        <w:pStyle w:val="NormalWeb"/>
        <w:numPr>
          <w:ilvl w:val="0"/>
          <w:numId w:val="2"/>
        </w:numPr>
        <w:shd w:val="clear" w:color="auto" w:fill="FFFFFF"/>
        <w:spacing w:before="0" w:beforeAutospacing="0" w:after="183" w:afterAutospacing="0"/>
        <w:rPr>
          <w:rFonts w:ascii="Arial" w:hAnsi="Arial" w:cs="Arial"/>
          <w:sz w:val="16"/>
          <w:szCs w:val="16"/>
        </w:rPr>
      </w:pPr>
      <w:r>
        <w:rPr>
          <w:rFonts w:ascii="Arial" w:hAnsi="Arial" w:cs="Arial"/>
          <w:sz w:val="16"/>
          <w:szCs w:val="16"/>
        </w:rPr>
        <w:t xml:space="preserve">Computer Vision </w:t>
      </w:r>
    </w:p>
    <w:p w:rsidR="0042503B" w:rsidRPr="0042503B" w:rsidRDefault="0042503B" w:rsidP="0042503B">
      <w:pPr>
        <w:pStyle w:val="ListParagraph"/>
        <w:shd w:val="clear" w:color="auto" w:fill="FFFFFF"/>
        <w:spacing w:before="100" w:beforeAutospacing="1" w:after="100" w:afterAutospacing="1" w:line="240" w:lineRule="auto"/>
        <w:rPr>
          <w:rFonts w:ascii="Arial" w:eastAsia="Times New Roman" w:hAnsi="Arial" w:cs="Arial"/>
          <w:sz w:val="16"/>
          <w:szCs w:val="16"/>
          <w:u w:val="single"/>
        </w:rPr>
      </w:pPr>
      <w:r w:rsidRPr="0042503B">
        <w:rPr>
          <w:rFonts w:ascii="Arial" w:eastAsia="Times New Roman" w:hAnsi="Arial" w:cs="Arial"/>
          <w:sz w:val="16"/>
          <w:szCs w:val="16"/>
          <w:u w:val="single"/>
        </w:rPr>
        <w:t>Applied Machine Learning- Beginner to Professional</w:t>
      </w:r>
    </w:p>
    <w:p w:rsidR="0042503B" w:rsidRPr="0042503B" w:rsidRDefault="0042503B" w:rsidP="0042503B">
      <w:pPr>
        <w:pStyle w:val="ListParagraph"/>
        <w:shd w:val="clear" w:color="auto" w:fill="FFFFFF"/>
        <w:spacing w:before="100" w:beforeAutospacing="1" w:after="100" w:afterAutospacing="1" w:line="240" w:lineRule="auto"/>
        <w:rPr>
          <w:rFonts w:ascii="Arial" w:eastAsia="Times New Roman" w:hAnsi="Arial" w:cs="Arial"/>
          <w:sz w:val="16"/>
          <w:szCs w:val="16"/>
        </w:rPr>
      </w:pPr>
    </w:p>
    <w:p w:rsidR="0042503B" w:rsidRDefault="0042503B" w:rsidP="0042503B">
      <w:pPr>
        <w:pStyle w:val="ListParagraph"/>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This Course provides you all the tools and techniques you need to apply machine learning to solve business problems. We will cover the basics of machine learning, how to build machine learning models, improve and deploy your machine learning models.</w:t>
      </w:r>
    </w:p>
    <w:p w:rsidR="0042503B" w:rsidRDefault="0042503B" w:rsidP="0042503B">
      <w:pPr>
        <w:pStyle w:val="ListParagraph"/>
        <w:shd w:val="clear" w:color="auto" w:fill="FFFFFF"/>
        <w:spacing w:before="100" w:beforeAutospacing="1" w:after="100" w:afterAutospacing="1" w:line="240" w:lineRule="auto"/>
        <w:rPr>
          <w:rFonts w:ascii="Arial" w:eastAsia="Times New Roman" w:hAnsi="Arial" w:cs="Arial"/>
          <w:sz w:val="16"/>
          <w:szCs w:val="16"/>
        </w:rPr>
      </w:pPr>
    </w:p>
    <w:p w:rsidR="0042503B" w:rsidRDefault="0042503B" w:rsidP="0042503B">
      <w:pPr>
        <w:pStyle w:val="ListParagraph"/>
        <w:shd w:val="clear" w:color="auto" w:fill="FFFFFF"/>
        <w:spacing w:before="100" w:beforeAutospacing="1" w:after="100" w:afterAutospacing="1" w:line="240" w:lineRule="auto"/>
        <w:rPr>
          <w:rFonts w:ascii="Arial" w:hAnsi="Arial" w:cs="Arial"/>
          <w:b/>
          <w:bCs/>
          <w:color w:val="191919"/>
          <w:sz w:val="28"/>
          <w:szCs w:val="28"/>
        </w:rPr>
      </w:pPr>
      <w:r>
        <w:rPr>
          <w:rFonts w:ascii="Arial" w:hAnsi="Arial" w:cs="Arial"/>
          <w:b/>
          <w:bCs/>
          <w:color w:val="191919"/>
          <w:sz w:val="28"/>
          <w:szCs w:val="28"/>
        </w:rPr>
        <w:t>T</w:t>
      </w:r>
      <w:r w:rsidRPr="00527669">
        <w:rPr>
          <w:rFonts w:ascii="Arial" w:hAnsi="Arial" w:cs="Arial"/>
          <w:b/>
          <w:bCs/>
          <w:color w:val="191919"/>
          <w:sz w:val="28"/>
          <w:szCs w:val="28"/>
        </w:rPr>
        <w:t>he Mini-Book on Machine Learning</w:t>
      </w:r>
    </w:p>
    <w:p w:rsidR="0042503B" w:rsidRDefault="0042503B" w:rsidP="0042503B">
      <w:pPr>
        <w:pStyle w:val="ListParagraph"/>
        <w:shd w:val="clear" w:color="auto" w:fill="FFFFFF"/>
        <w:spacing w:before="100" w:beforeAutospacing="1" w:after="100" w:afterAutospacing="1" w:line="240" w:lineRule="auto"/>
        <w:rPr>
          <w:rFonts w:ascii="Arial" w:hAnsi="Arial" w:cs="Arial"/>
          <w:b/>
          <w:bCs/>
          <w:color w:val="191919"/>
          <w:sz w:val="28"/>
          <w:szCs w:val="28"/>
        </w:rPr>
      </w:pPr>
    </w:p>
    <w:p w:rsidR="0042503B" w:rsidRDefault="0042503B" w:rsidP="0042503B">
      <w:pPr>
        <w:pStyle w:val="ListParagraph"/>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drawing>
          <wp:inline distT="0" distB="0" distL="0" distR="0">
            <wp:extent cx="4129867" cy="2593571"/>
            <wp:effectExtent l="19050" t="0" r="3983" b="0"/>
            <wp:docPr id="4" name="Picture 4"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1"/>
                    <pic:cNvPicPr>
                      <a:picLocks noChangeAspect="1" noChangeArrowheads="1"/>
                    </pic:cNvPicPr>
                  </pic:nvPicPr>
                  <pic:blipFill>
                    <a:blip r:embed="rId7" cstate="print"/>
                    <a:srcRect/>
                    <a:stretch>
                      <a:fillRect/>
                    </a:stretch>
                  </pic:blipFill>
                  <pic:spPr bwMode="auto">
                    <a:xfrm>
                      <a:off x="0" y="0"/>
                      <a:ext cx="4133069" cy="2595582"/>
                    </a:xfrm>
                    <a:prstGeom prst="rect">
                      <a:avLst/>
                    </a:prstGeom>
                    <a:noFill/>
                    <a:ln w="9525">
                      <a:noFill/>
                      <a:miter lim="800000"/>
                      <a:headEnd/>
                      <a:tailEnd/>
                    </a:ln>
                  </pic:spPr>
                </pic:pic>
              </a:graphicData>
            </a:graphic>
          </wp:inline>
        </w:drawing>
      </w:r>
    </w:p>
    <w:p w:rsidR="0042503B" w:rsidRPr="0042503B" w:rsidRDefault="0042503B" w:rsidP="0042503B">
      <w:pPr>
        <w:pStyle w:val="Heading3"/>
        <w:rPr>
          <w:rFonts w:ascii="Arial" w:hAnsi="Arial" w:cs="Arial"/>
          <w:b w:val="0"/>
          <w:bCs w:val="0"/>
          <w:color w:val="191919"/>
          <w:sz w:val="16"/>
          <w:szCs w:val="16"/>
        </w:rPr>
      </w:pPr>
      <w:proofErr w:type="spellStart"/>
      <w:r w:rsidRPr="0042503B">
        <w:rPr>
          <w:rFonts w:ascii="Arial" w:hAnsi="Arial" w:cs="Arial"/>
          <w:b w:val="0"/>
          <w:bCs w:val="0"/>
          <w:color w:val="FFFFFF"/>
          <w:sz w:val="16"/>
          <w:szCs w:val="16"/>
        </w:rPr>
        <w:t>M</w:t>
      </w:r>
      <w:r w:rsidRPr="0042503B">
        <w:rPr>
          <w:rFonts w:ascii="Arial" w:hAnsi="Arial" w:cs="Arial"/>
          <w:b w:val="0"/>
          <w:bCs w:val="0"/>
          <w:color w:val="191919"/>
          <w:sz w:val="16"/>
          <w:szCs w:val="16"/>
        </w:rPr>
        <w:t>About</w:t>
      </w:r>
      <w:proofErr w:type="spellEnd"/>
      <w:r w:rsidRPr="0042503B">
        <w:rPr>
          <w:rFonts w:ascii="Arial" w:hAnsi="Arial" w:cs="Arial"/>
          <w:b w:val="0"/>
          <w:bCs w:val="0"/>
          <w:color w:val="191919"/>
          <w:sz w:val="16"/>
          <w:szCs w:val="16"/>
        </w:rPr>
        <w:t xml:space="preserve"> Applied Machine Learning - Beginner to Professional Course</w:t>
      </w:r>
    </w:p>
    <w:p w:rsidR="0042503B" w:rsidRPr="0042503B" w:rsidRDefault="0042503B" w:rsidP="0042503B">
      <w:pPr>
        <w:pStyle w:val="NormalWeb"/>
        <w:spacing w:before="0" w:beforeAutospacing="0"/>
        <w:jc w:val="both"/>
        <w:rPr>
          <w:sz w:val="16"/>
          <w:szCs w:val="16"/>
        </w:rPr>
      </w:pPr>
      <w:r w:rsidRPr="0042503B">
        <w:rPr>
          <w:sz w:val="16"/>
          <w:szCs w:val="16"/>
        </w:rPr>
        <w:t xml:space="preserve">Machine Learning is re-shaping and </w:t>
      </w:r>
      <w:proofErr w:type="spellStart"/>
      <w:r w:rsidRPr="0042503B">
        <w:rPr>
          <w:sz w:val="16"/>
          <w:szCs w:val="16"/>
        </w:rPr>
        <w:t>revolutionising</w:t>
      </w:r>
      <w:proofErr w:type="spellEnd"/>
      <w:r w:rsidRPr="0042503B">
        <w:rPr>
          <w:sz w:val="16"/>
          <w:szCs w:val="16"/>
        </w:rPr>
        <w:t xml:space="preserve"> the world and disrupting industries and job functions globally. It is no longer a buzzword - many different industries have already seen automation of business processes and disruptions from Machine Learning. In this age of machine learning, every aspiring data scientist is expected to </w:t>
      </w:r>
      <w:proofErr w:type="spellStart"/>
      <w:r w:rsidRPr="0042503B">
        <w:rPr>
          <w:sz w:val="16"/>
          <w:szCs w:val="16"/>
        </w:rPr>
        <w:t>upskill</w:t>
      </w:r>
      <w:proofErr w:type="spellEnd"/>
      <w:r w:rsidRPr="0042503B">
        <w:rPr>
          <w:sz w:val="16"/>
          <w:szCs w:val="16"/>
        </w:rPr>
        <w:t xml:space="preserve"> themselves in machine learning techniques &amp; tools and apply them in real-world business problems.</w:t>
      </w:r>
    </w:p>
    <w:p w:rsidR="0042503B" w:rsidRPr="0042503B" w:rsidRDefault="0042503B" w:rsidP="0042503B">
      <w:pPr>
        <w:pStyle w:val="NormalWeb"/>
        <w:spacing w:before="0" w:beforeAutospacing="0"/>
        <w:jc w:val="both"/>
        <w:rPr>
          <w:sz w:val="16"/>
          <w:szCs w:val="16"/>
        </w:rPr>
      </w:pPr>
      <w:r w:rsidRPr="0042503B">
        <w:rPr>
          <w:rStyle w:val="Strong"/>
          <w:rFonts w:eastAsiaTheme="majorEastAsia"/>
          <w:sz w:val="16"/>
          <w:szCs w:val="16"/>
        </w:rPr>
        <w:t>Key Takeaways from this course:</w:t>
      </w:r>
    </w:p>
    <w:p w:rsidR="0042503B" w:rsidRPr="0042503B" w:rsidRDefault="0042503B" w:rsidP="00A66BC5">
      <w:pPr>
        <w:numPr>
          <w:ilvl w:val="0"/>
          <w:numId w:val="3"/>
        </w:numPr>
        <w:spacing w:after="0" w:line="240" w:lineRule="auto"/>
        <w:jc w:val="both"/>
        <w:rPr>
          <w:sz w:val="16"/>
          <w:szCs w:val="16"/>
        </w:rPr>
      </w:pPr>
      <w:r w:rsidRPr="0042503B">
        <w:rPr>
          <w:sz w:val="16"/>
          <w:szCs w:val="16"/>
        </w:rPr>
        <w:t>Understand how Machine Learning and Data Science are disrupting multiple industries today.</w:t>
      </w:r>
    </w:p>
    <w:p w:rsidR="0042503B" w:rsidRPr="0042503B" w:rsidRDefault="0042503B" w:rsidP="00A66BC5">
      <w:pPr>
        <w:numPr>
          <w:ilvl w:val="0"/>
          <w:numId w:val="3"/>
        </w:numPr>
        <w:spacing w:after="0" w:line="240" w:lineRule="auto"/>
        <w:jc w:val="both"/>
        <w:rPr>
          <w:sz w:val="16"/>
          <w:szCs w:val="16"/>
        </w:rPr>
      </w:pPr>
      <w:r w:rsidRPr="0042503B">
        <w:rPr>
          <w:sz w:val="16"/>
          <w:szCs w:val="16"/>
        </w:rPr>
        <w:t>Linear, Logistic Regression, Decision Tree and Random Forest algorithms for building machine learning models.</w:t>
      </w:r>
    </w:p>
    <w:p w:rsidR="0042503B" w:rsidRPr="0042503B" w:rsidRDefault="0042503B" w:rsidP="00A66BC5">
      <w:pPr>
        <w:numPr>
          <w:ilvl w:val="0"/>
          <w:numId w:val="3"/>
        </w:numPr>
        <w:spacing w:after="0" w:line="240" w:lineRule="auto"/>
        <w:jc w:val="both"/>
        <w:rPr>
          <w:sz w:val="16"/>
          <w:szCs w:val="16"/>
        </w:rPr>
      </w:pPr>
      <w:r w:rsidRPr="0042503B">
        <w:rPr>
          <w:sz w:val="16"/>
          <w:szCs w:val="16"/>
        </w:rPr>
        <w:t>Understand how to solve Classification and Regression problems in machine learning</w:t>
      </w:r>
    </w:p>
    <w:p w:rsidR="0042503B" w:rsidRPr="0042503B" w:rsidRDefault="0042503B" w:rsidP="00A66BC5">
      <w:pPr>
        <w:numPr>
          <w:ilvl w:val="0"/>
          <w:numId w:val="3"/>
        </w:numPr>
        <w:spacing w:after="0" w:line="240" w:lineRule="auto"/>
        <w:jc w:val="both"/>
        <w:rPr>
          <w:sz w:val="16"/>
          <w:szCs w:val="16"/>
        </w:rPr>
      </w:pPr>
      <w:r w:rsidRPr="0042503B">
        <w:rPr>
          <w:sz w:val="16"/>
          <w:szCs w:val="16"/>
        </w:rPr>
        <w:t>Ensemble Modeling and techniques like Bagging and Boosting</w:t>
      </w:r>
    </w:p>
    <w:p w:rsidR="0042503B" w:rsidRPr="0042503B" w:rsidRDefault="0042503B" w:rsidP="00A66BC5">
      <w:pPr>
        <w:numPr>
          <w:ilvl w:val="0"/>
          <w:numId w:val="3"/>
        </w:numPr>
        <w:spacing w:after="0" w:line="240" w:lineRule="auto"/>
        <w:jc w:val="both"/>
        <w:rPr>
          <w:sz w:val="16"/>
          <w:szCs w:val="16"/>
        </w:rPr>
      </w:pPr>
      <w:r w:rsidRPr="0042503B">
        <w:rPr>
          <w:sz w:val="16"/>
          <w:szCs w:val="16"/>
        </w:rPr>
        <w:t>Support Vector Machines (SVM) and Kernel Tricks</w:t>
      </w:r>
    </w:p>
    <w:p w:rsidR="0042503B" w:rsidRPr="0042503B" w:rsidRDefault="0042503B" w:rsidP="00A66BC5">
      <w:pPr>
        <w:numPr>
          <w:ilvl w:val="0"/>
          <w:numId w:val="3"/>
        </w:numPr>
        <w:spacing w:after="0" w:line="240" w:lineRule="auto"/>
        <w:jc w:val="both"/>
        <w:rPr>
          <w:sz w:val="16"/>
          <w:szCs w:val="16"/>
        </w:rPr>
      </w:pPr>
      <w:r w:rsidRPr="0042503B">
        <w:rPr>
          <w:sz w:val="16"/>
          <w:szCs w:val="16"/>
        </w:rPr>
        <w:t>Prior to building your machine learning model, learn how to reduce dimensions using techniques like Principal Component Analysis (PCA) and t-SNE</w:t>
      </w:r>
    </w:p>
    <w:p w:rsidR="0042503B" w:rsidRPr="0042503B" w:rsidRDefault="0042503B" w:rsidP="00A66BC5">
      <w:pPr>
        <w:numPr>
          <w:ilvl w:val="0"/>
          <w:numId w:val="3"/>
        </w:numPr>
        <w:spacing w:after="0" w:line="240" w:lineRule="auto"/>
        <w:jc w:val="both"/>
        <w:rPr>
          <w:sz w:val="16"/>
          <w:szCs w:val="16"/>
        </w:rPr>
      </w:pPr>
      <w:r w:rsidRPr="0042503B">
        <w:rPr>
          <w:sz w:val="16"/>
          <w:szCs w:val="16"/>
        </w:rPr>
        <w:t>How to evaluate your machine learning models and improve them through Feature Engineering</w:t>
      </w:r>
    </w:p>
    <w:p w:rsidR="0042503B" w:rsidRPr="0042503B" w:rsidRDefault="0042503B" w:rsidP="00A66BC5">
      <w:pPr>
        <w:numPr>
          <w:ilvl w:val="0"/>
          <w:numId w:val="3"/>
        </w:numPr>
        <w:spacing w:after="0" w:line="240" w:lineRule="auto"/>
        <w:jc w:val="both"/>
        <w:rPr>
          <w:sz w:val="16"/>
          <w:szCs w:val="16"/>
        </w:rPr>
      </w:pPr>
      <w:r w:rsidRPr="0042503B">
        <w:rPr>
          <w:sz w:val="16"/>
          <w:szCs w:val="16"/>
        </w:rPr>
        <w:t>Learn Unsupervised Machine Learning Techniques like k-means clustering and Hierarchical Clustering</w:t>
      </w:r>
    </w:p>
    <w:p w:rsidR="0042503B" w:rsidRPr="0042503B" w:rsidRDefault="0042503B" w:rsidP="00A66BC5">
      <w:pPr>
        <w:numPr>
          <w:ilvl w:val="0"/>
          <w:numId w:val="3"/>
        </w:numPr>
        <w:spacing w:after="0" w:line="240" w:lineRule="auto"/>
        <w:jc w:val="both"/>
        <w:rPr>
          <w:sz w:val="16"/>
          <w:szCs w:val="16"/>
        </w:rPr>
      </w:pPr>
      <w:r w:rsidRPr="0042503B">
        <w:rPr>
          <w:sz w:val="16"/>
          <w:szCs w:val="16"/>
        </w:rPr>
        <w:t>Learn how to work with different kinds of data for machine learning problems (tabular, text, unstructured)</w:t>
      </w:r>
    </w:p>
    <w:p w:rsidR="0042503B" w:rsidRPr="0042503B" w:rsidRDefault="0042503B" w:rsidP="00A66BC5">
      <w:pPr>
        <w:numPr>
          <w:ilvl w:val="0"/>
          <w:numId w:val="3"/>
        </w:numPr>
        <w:spacing w:after="0" w:line="240" w:lineRule="auto"/>
        <w:jc w:val="both"/>
        <w:rPr>
          <w:sz w:val="16"/>
          <w:szCs w:val="16"/>
        </w:rPr>
      </w:pPr>
      <w:r w:rsidRPr="0042503B">
        <w:rPr>
          <w:sz w:val="16"/>
          <w:szCs w:val="16"/>
        </w:rPr>
        <w:lastRenderedPageBreak/>
        <w:t>Improve and enhance your machine learning model’s accuracy through feature engineering</w:t>
      </w:r>
    </w:p>
    <w:p w:rsidR="0042503B" w:rsidRDefault="0042503B" w:rsidP="0042503B">
      <w:pPr>
        <w:pStyle w:val="NormalWeb"/>
        <w:spacing w:before="0" w:beforeAutospacing="0"/>
        <w:ind w:left="720"/>
        <w:jc w:val="both"/>
        <w:rPr>
          <w:rStyle w:val="Strong"/>
          <w:rFonts w:eastAsiaTheme="majorEastAsia"/>
        </w:rPr>
      </w:pPr>
    </w:p>
    <w:p w:rsidR="0042503B" w:rsidRPr="0042503B" w:rsidRDefault="0042503B" w:rsidP="0042503B">
      <w:pPr>
        <w:pStyle w:val="NormalWeb"/>
        <w:spacing w:before="0" w:beforeAutospacing="0"/>
        <w:ind w:left="720"/>
        <w:jc w:val="both"/>
        <w:rPr>
          <w:sz w:val="18"/>
          <w:szCs w:val="18"/>
        </w:rPr>
      </w:pPr>
      <w:r w:rsidRPr="0042503B">
        <w:rPr>
          <w:rStyle w:val="Strong"/>
          <w:rFonts w:eastAsiaTheme="majorEastAsia"/>
          <w:sz w:val="18"/>
          <w:szCs w:val="18"/>
        </w:rPr>
        <w:t>Pre-requisites for the Applied Machine Learning course</w:t>
      </w:r>
    </w:p>
    <w:p w:rsidR="0042503B" w:rsidRDefault="0042503B" w:rsidP="0042503B">
      <w:pPr>
        <w:pStyle w:val="NormalWeb"/>
        <w:spacing w:before="0" w:beforeAutospacing="0"/>
        <w:ind w:left="720"/>
        <w:jc w:val="both"/>
        <w:rPr>
          <w:sz w:val="18"/>
          <w:szCs w:val="18"/>
        </w:rPr>
      </w:pPr>
      <w:r w:rsidRPr="0042503B">
        <w:rPr>
          <w:sz w:val="18"/>
          <w:szCs w:val="18"/>
        </w:rPr>
        <w:t>This course requires no prior knowledge about Data Science or any tool.</w:t>
      </w:r>
    </w:p>
    <w:p w:rsidR="0042503B" w:rsidRDefault="0042503B" w:rsidP="0042503B">
      <w:pPr>
        <w:pStyle w:val="Heading3"/>
        <w:shd w:val="clear" w:color="auto" w:fill="E1EDF9"/>
        <w:rPr>
          <w:rFonts w:ascii="Arial" w:hAnsi="Arial" w:cs="Arial"/>
          <w:b w:val="0"/>
          <w:bCs w:val="0"/>
          <w:color w:val="191919"/>
        </w:rPr>
      </w:pPr>
      <w:r>
        <w:rPr>
          <w:rFonts w:ascii="Arial" w:hAnsi="Arial" w:cs="Arial"/>
          <w:b w:val="0"/>
          <w:bCs w:val="0"/>
          <w:color w:val="191919"/>
        </w:rPr>
        <w:t>Know more about Applied Machine Learning</w:t>
      </w: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Course curriculum</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1.Welcome</w:t>
      </w:r>
      <w:proofErr w:type="gramEnd"/>
      <w:r>
        <w:rPr>
          <w:rFonts w:ascii="Arial" w:hAnsi="Arial" w:cs="Arial"/>
          <w:b/>
          <w:bCs/>
          <w:sz w:val="24"/>
          <w:szCs w:val="24"/>
        </w:rPr>
        <w:t xml:space="preserve"> to the course</w:t>
      </w:r>
    </w:p>
    <w:p w:rsidR="0042503B" w:rsidRDefault="0042503B" w:rsidP="00A66BC5">
      <w:pPr>
        <w:numPr>
          <w:ilvl w:val="0"/>
          <w:numId w:val="4"/>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DataHack</w:t>
      </w:r>
      <w:proofErr w:type="spellEnd"/>
      <w:r>
        <w:rPr>
          <w:rStyle w:val="course-curriculumchapter-lesson"/>
          <w:rFonts w:ascii="Arial" w:hAnsi="Arial" w:cs="Arial"/>
          <w:color w:val="191919"/>
          <w:sz w:val="14"/>
          <w:szCs w:val="14"/>
        </w:rPr>
        <w:t xml:space="preserve"> Summit 2019 - India’s largest Applied Artificial Intelligence and Machine Learning Conference</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2.Welcome</w:t>
      </w:r>
      <w:proofErr w:type="gramEnd"/>
      <w:r>
        <w:rPr>
          <w:rFonts w:ascii="Arial" w:hAnsi="Arial" w:cs="Arial"/>
          <w:b/>
          <w:bCs/>
          <w:sz w:val="24"/>
          <w:szCs w:val="24"/>
        </w:rPr>
        <w:t xml:space="preserve"> to the Applied Machine Learning Course</w:t>
      </w:r>
    </w:p>
    <w:p w:rsidR="0042503B" w:rsidRDefault="0042503B" w:rsidP="00A66BC5">
      <w:pPr>
        <w:numPr>
          <w:ilvl w:val="0"/>
          <w:numId w:val="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Welcome to the Course</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3.Introduction</w:t>
      </w:r>
      <w:proofErr w:type="gramEnd"/>
      <w:r>
        <w:rPr>
          <w:rFonts w:ascii="Arial" w:hAnsi="Arial" w:cs="Arial"/>
          <w:b/>
          <w:bCs/>
          <w:sz w:val="24"/>
          <w:szCs w:val="24"/>
        </w:rPr>
        <w:t xml:space="preserve"> to Data Science and Machine Learning</w:t>
      </w:r>
    </w:p>
    <w:p w:rsidR="0042503B" w:rsidRPr="0042503B" w:rsidRDefault="0042503B" w:rsidP="00A66BC5">
      <w:pPr>
        <w:numPr>
          <w:ilvl w:val="0"/>
          <w:numId w:val="6"/>
        </w:numPr>
        <w:spacing w:beforeAutospacing="1" w:after="100" w:afterAutospacing="1" w:line="240" w:lineRule="auto"/>
        <w:ind w:left="0"/>
        <w:rPr>
          <w:rFonts w:ascii="Arial" w:hAnsi="Arial" w:cs="Arial"/>
          <w:color w:val="191919"/>
          <w:sz w:val="16"/>
          <w:szCs w:val="16"/>
        </w:rPr>
      </w:pPr>
      <w:r w:rsidRPr="0042503B">
        <w:rPr>
          <w:sz w:val="16"/>
          <w:szCs w:val="16"/>
        </w:rPr>
        <w:t>Overview of Machine learning and Data Science</w:t>
      </w:r>
    </w:p>
    <w:p w:rsidR="0042503B" w:rsidRPr="0042503B" w:rsidRDefault="0042503B" w:rsidP="00A66BC5">
      <w:pPr>
        <w:numPr>
          <w:ilvl w:val="0"/>
          <w:numId w:val="6"/>
        </w:numPr>
        <w:spacing w:beforeAutospacing="1" w:after="100" w:afterAutospacing="1" w:line="240" w:lineRule="auto"/>
        <w:ind w:left="0"/>
        <w:rPr>
          <w:rFonts w:ascii="Arial" w:hAnsi="Arial" w:cs="Arial"/>
          <w:color w:val="191919"/>
          <w:sz w:val="16"/>
          <w:szCs w:val="16"/>
        </w:rPr>
      </w:pPr>
      <w:r w:rsidRPr="0042503B">
        <w:rPr>
          <w:sz w:val="16"/>
          <w:szCs w:val="16"/>
        </w:rPr>
        <w:t>Common Terminology used in Data Science</w:t>
      </w:r>
    </w:p>
    <w:p w:rsidR="0042503B" w:rsidRPr="0042503B" w:rsidRDefault="0042503B" w:rsidP="00A66BC5">
      <w:pPr>
        <w:numPr>
          <w:ilvl w:val="0"/>
          <w:numId w:val="6"/>
        </w:numPr>
        <w:spacing w:beforeAutospacing="1" w:after="100" w:afterAutospacing="1" w:line="240" w:lineRule="auto"/>
        <w:ind w:left="0"/>
        <w:rPr>
          <w:rFonts w:ascii="Arial" w:hAnsi="Arial" w:cs="Arial"/>
          <w:color w:val="191919"/>
          <w:sz w:val="16"/>
          <w:szCs w:val="16"/>
        </w:rPr>
      </w:pPr>
      <w:r w:rsidRPr="0042503B">
        <w:rPr>
          <w:sz w:val="16"/>
          <w:szCs w:val="16"/>
        </w:rPr>
        <w:t>Applications of Data Science</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4.Introduction</w:t>
      </w:r>
      <w:proofErr w:type="gramEnd"/>
      <w:r>
        <w:rPr>
          <w:rFonts w:ascii="Arial" w:hAnsi="Arial" w:cs="Arial"/>
          <w:b/>
          <w:bCs/>
          <w:sz w:val="24"/>
          <w:szCs w:val="24"/>
        </w:rPr>
        <w:t xml:space="preserve"> to the Course</w:t>
      </w:r>
    </w:p>
    <w:p w:rsidR="0042503B" w:rsidRPr="0042503B" w:rsidRDefault="0042503B" w:rsidP="00A66BC5">
      <w:pPr>
        <w:numPr>
          <w:ilvl w:val="0"/>
          <w:numId w:val="7"/>
        </w:numPr>
        <w:spacing w:beforeAutospacing="1" w:after="100" w:afterAutospacing="1" w:line="240" w:lineRule="auto"/>
        <w:ind w:left="0"/>
        <w:rPr>
          <w:rFonts w:ascii="Arial" w:hAnsi="Arial" w:cs="Arial"/>
          <w:color w:val="191919"/>
          <w:sz w:val="16"/>
          <w:szCs w:val="16"/>
        </w:rPr>
      </w:pPr>
      <w:r w:rsidRPr="0042503B">
        <w:rPr>
          <w:rStyle w:val="course-curriculumchapter-lesson"/>
          <w:rFonts w:ascii="Arial" w:hAnsi="Arial" w:cs="Arial"/>
          <w:color w:val="191919"/>
          <w:sz w:val="16"/>
          <w:szCs w:val="16"/>
        </w:rPr>
        <w:t>Instructor Introduction</w:t>
      </w:r>
    </w:p>
    <w:p w:rsidR="0042503B" w:rsidRPr="0042503B" w:rsidRDefault="0042503B" w:rsidP="00A66BC5">
      <w:pPr>
        <w:numPr>
          <w:ilvl w:val="0"/>
          <w:numId w:val="7"/>
        </w:numPr>
        <w:spacing w:beforeAutospacing="1" w:after="100" w:afterAutospacing="1" w:line="240" w:lineRule="auto"/>
        <w:ind w:left="0"/>
        <w:rPr>
          <w:rFonts w:ascii="Arial Narrow" w:hAnsi="Arial Narrow" w:cs="Arial"/>
          <w:color w:val="191919"/>
          <w:sz w:val="16"/>
          <w:szCs w:val="16"/>
        </w:rPr>
      </w:pPr>
      <w:hyperlink r:id="rId8" w:history="1">
        <w:r w:rsidRPr="0042503B">
          <w:rPr>
            <w:rStyle w:val="Hyperlink"/>
            <w:rFonts w:ascii="Arial" w:hAnsi="Arial" w:cs="Arial"/>
            <w:color w:val="191919"/>
            <w:sz w:val="16"/>
            <w:szCs w:val="16"/>
            <w:u w:val="none"/>
          </w:rPr>
          <w:t xml:space="preserve">Overview of the </w:t>
        </w:r>
      </w:hyperlink>
      <w:r w:rsidRPr="0042503B">
        <w:rPr>
          <w:rFonts w:ascii="Arial Narrow" w:hAnsi="Arial Narrow"/>
          <w:b/>
          <w:sz w:val="16"/>
          <w:szCs w:val="16"/>
        </w:rPr>
        <w:t>course</w:t>
      </w:r>
    </w:p>
    <w:p w:rsidR="0042503B" w:rsidRPr="0042503B" w:rsidRDefault="0042503B" w:rsidP="00A66BC5">
      <w:pPr>
        <w:numPr>
          <w:ilvl w:val="0"/>
          <w:numId w:val="7"/>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6"/>
          <w:szCs w:val="16"/>
        </w:rPr>
        <w:t>Course Handouts</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5.Setting</w:t>
      </w:r>
      <w:proofErr w:type="gramEnd"/>
      <w:r>
        <w:rPr>
          <w:rFonts w:ascii="Arial" w:hAnsi="Arial" w:cs="Arial"/>
          <w:b/>
          <w:bCs/>
          <w:sz w:val="24"/>
          <w:szCs w:val="24"/>
        </w:rPr>
        <w:t xml:space="preserve"> up your system</w:t>
      </w:r>
    </w:p>
    <w:p w:rsidR="0042503B" w:rsidRDefault="0042503B" w:rsidP="00A66BC5">
      <w:pPr>
        <w:numPr>
          <w:ilvl w:val="0"/>
          <w:numId w:val="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Windows</w:t>
      </w:r>
    </w:p>
    <w:p w:rsidR="0042503B" w:rsidRDefault="0042503B" w:rsidP="00A66BC5">
      <w:pPr>
        <w:numPr>
          <w:ilvl w:val="0"/>
          <w:numId w:val="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Linux</w:t>
      </w:r>
    </w:p>
    <w:p w:rsidR="0042503B" w:rsidRDefault="0042503B" w:rsidP="00A66BC5">
      <w:pPr>
        <w:numPr>
          <w:ilvl w:val="0"/>
          <w:numId w:val="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Mac</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6.Python</w:t>
      </w:r>
      <w:proofErr w:type="gramEnd"/>
      <w:r>
        <w:rPr>
          <w:rFonts w:ascii="Arial" w:hAnsi="Arial" w:cs="Arial"/>
          <w:b/>
          <w:bCs/>
          <w:sz w:val="24"/>
          <w:szCs w:val="24"/>
        </w:rPr>
        <w:t xml:space="preserve"> for Data Science</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Brief Introduction to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Theory of Operators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Operators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Theory of Operators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variables and data types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Variables and Data Types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variables and data types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Conditional Statements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Conditional Statements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Conditional Statements</w:t>
      </w:r>
    </w:p>
    <w:p w:rsidR="0042503B" w:rsidRP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hyperlink r:id="rId9" w:history="1">
        <w:r w:rsidRPr="0042503B">
          <w:rPr>
            <w:rStyle w:val="Hyperlink"/>
            <w:rFonts w:ascii="Arial" w:hAnsi="Arial" w:cs="Arial"/>
            <w:color w:val="191919"/>
            <w:sz w:val="14"/>
            <w:szCs w:val="14"/>
            <w:u w:val="none"/>
          </w:rPr>
          <w:t>Understanding Looping Constructs</w:t>
        </w:r>
      </w:hyperlink>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Implementing Looping Constructs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Looping Constructs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Functions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Functions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Functions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 brief introduction to data structure</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Data Structure</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concept of Lists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Lists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Lists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concept of Dictionaries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Dictionaries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Dictionaries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concept of Standard Libraries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Standard Libraries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Reading a CSV File in Python - Introduction to Pandas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Reading a CSV file in Python - Implementation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Reading a </w:t>
      </w:r>
      <w:proofErr w:type="spellStart"/>
      <w:r>
        <w:rPr>
          <w:rStyle w:val="course-curriculumchapter-lesson"/>
          <w:rFonts w:ascii="Arial" w:hAnsi="Arial" w:cs="Arial"/>
          <w:color w:val="191919"/>
          <w:sz w:val="14"/>
          <w:szCs w:val="14"/>
        </w:rPr>
        <w:t>csv</w:t>
      </w:r>
      <w:proofErr w:type="spellEnd"/>
      <w:r>
        <w:rPr>
          <w:rStyle w:val="course-curriculumchapter-lesson"/>
          <w:rFonts w:ascii="Arial" w:hAnsi="Arial" w:cs="Arial"/>
          <w:color w:val="191919"/>
          <w:sz w:val="14"/>
          <w:szCs w:val="14"/>
        </w:rPr>
        <w:t xml:space="preserve"> file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w:t>
      </w:r>
      <w:proofErr w:type="spellStart"/>
      <w:r>
        <w:rPr>
          <w:rStyle w:val="course-curriculumchapter-lesson"/>
          <w:rFonts w:ascii="Arial" w:hAnsi="Arial" w:cs="Arial"/>
          <w:color w:val="191919"/>
          <w:sz w:val="14"/>
          <w:szCs w:val="14"/>
        </w:rPr>
        <w:t>dataframes</w:t>
      </w:r>
      <w:proofErr w:type="spellEnd"/>
      <w:r>
        <w:rPr>
          <w:rStyle w:val="course-curriculumchapter-lesson"/>
          <w:rFonts w:ascii="Arial" w:hAnsi="Arial" w:cs="Arial"/>
          <w:color w:val="191919"/>
          <w:sz w:val="14"/>
          <w:szCs w:val="14"/>
        </w:rPr>
        <w:t xml:space="preserve"> and basic operations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Reading </w:t>
      </w:r>
      <w:proofErr w:type="spellStart"/>
      <w:r>
        <w:rPr>
          <w:rStyle w:val="course-curriculumchapter-lesson"/>
          <w:rFonts w:ascii="Arial" w:hAnsi="Arial" w:cs="Arial"/>
          <w:color w:val="191919"/>
          <w:sz w:val="14"/>
          <w:szCs w:val="14"/>
        </w:rPr>
        <w:t>dataframes</w:t>
      </w:r>
      <w:proofErr w:type="spellEnd"/>
      <w:r>
        <w:rPr>
          <w:rStyle w:val="course-curriculumchapter-lesson"/>
          <w:rFonts w:ascii="Arial" w:hAnsi="Arial" w:cs="Arial"/>
          <w:color w:val="191919"/>
          <w:sz w:val="14"/>
          <w:szCs w:val="14"/>
        </w:rPr>
        <w:t xml:space="preserve"> and conduct basic operations in Python</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DataFrames</w:t>
      </w:r>
      <w:proofErr w:type="spellEnd"/>
      <w:r>
        <w:rPr>
          <w:rStyle w:val="course-curriculumchapter-lesson"/>
          <w:rFonts w:ascii="Arial" w:hAnsi="Arial" w:cs="Arial"/>
          <w:color w:val="191919"/>
          <w:sz w:val="14"/>
          <w:szCs w:val="14"/>
        </w:rPr>
        <w:t xml:space="preserve"> and basic operations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Indexing a </w:t>
      </w:r>
      <w:proofErr w:type="spellStart"/>
      <w:r>
        <w:rPr>
          <w:rStyle w:val="course-curriculumchapter-lesson"/>
          <w:rFonts w:ascii="Arial" w:hAnsi="Arial" w:cs="Arial"/>
          <w:color w:val="191919"/>
          <w:sz w:val="14"/>
          <w:szCs w:val="14"/>
        </w:rPr>
        <w:t>Dataframe</w:t>
      </w:r>
      <w:proofErr w:type="spellEnd"/>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Indexing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Instructions</w:t>
      </w:r>
    </w:p>
    <w:p w:rsidR="0042503B" w:rsidRDefault="0042503B" w:rsidP="00A66BC5">
      <w:pPr>
        <w:numPr>
          <w:ilvl w:val="0"/>
          <w:numId w:val="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w:t>
      </w:r>
    </w:p>
    <w:p w:rsidR="0042503B" w:rsidRDefault="0042503B" w:rsidP="00A66BC5">
      <w:pPr>
        <w:numPr>
          <w:ilvl w:val="0"/>
          <w:numId w:val="9"/>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Python Coding Challenge</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7.Statistics</w:t>
      </w:r>
      <w:proofErr w:type="gramEnd"/>
      <w:r>
        <w:rPr>
          <w:rFonts w:ascii="Arial" w:hAnsi="Arial" w:cs="Arial"/>
          <w:b/>
          <w:bCs/>
          <w:sz w:val="24"/>
          <w:szCs w:val="24"/>
        </w:rPr>
        <w:t xml:space="preserve"> For Data Science</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statistics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Mode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various variable types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Variable Types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Mean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Outliers in the datasets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Outlier in the datasets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Median of the dataset</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Mode , Mean and Median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Spread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Spread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Variance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Variance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Standard Deviation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Standard Deviation of the data</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Frequency Tables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Frequency Tables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Histograms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Histograms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Probability</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probability</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Calculating Probabilities of events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Calculating Probabilities of events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Bernoulli Trials and Probability Mass Function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Bernoulli Trials and PMF</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Probabilities for Continuous Random Variables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Probabilities for continuous random variable</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The Central Limit Theorem</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Central Limit Theorem</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Properties of the Normal Distribution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Properties of Normal distribution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Using the Normal Curve for Calculations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Normal Curve for calculations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Z score Part 1</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Z tables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Z scores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Z score part 2</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Inferential Statistics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Inferential Statistics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Short Review</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Review</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Mean Estimation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Confidence Interval and Margin of Error</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CI and Margin of error</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Hypothesis Testing</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Hypothesis testing</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Steps to perform hypothesis testing</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Directional Non Directional hypothesis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Directional and Non Directional hypothesis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Errors while Hypothesis Testing</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Errors while Hypothesis testing</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Degree of Freedom</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T-Critical Value</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T-Critical Value</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Steps to perform T-Test</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Steps to perform T-Test</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Conducting One sample T test</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One sample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Paired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Paired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2 Sample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2 sample T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Chi Squared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Chi squared tests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Correlation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Correlation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Conclusion</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Module Test</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Instructions</w:t>
      </w:r>
    </w:p>
    <w:p w:rsidR="0042503B" w:rsidRDefault="0042503B" w:rsidP="00A66BC5">
      <w:pPr>
        <w:numPr>
          <w:ilvl w:val="0"/>
          <w:numId w:val="1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w:t>
      </w:r>
    </w:p>
    <w:p w:rsidR="0042503B" w:rsidRDefault="0042503B" w:rsidP="00A66BC5">
      <w:pPr>
        <w:numPr>
          <w:ilvl w:val="0"/>
          <w:numId w:val="10"/>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Statistics Coding Challenge</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8.Basics</w:t>
      </w:r>
      <w:proofErr w:type="gramEnd"/>
      <w:r>
        <w:rPr>
          <w:rFonts w:ascii="Arial" w:hAnsi="Arial" w:cs="Arial"/>
          <w:b/>
          <w:bCs/>
          <w:sz w:val="24"/>
          <w:szCs w:val="24"/>
        </w:rPr>
        <w:t xml:space="preserve"> Steps of Machine Learning and EDA</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Predictive Modeling</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Predictive Modeling</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Types of Predictive Models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Types of Prediction Models</w:t>
      </w:r>
    </w:p>
    <w:p w:rsidR="0042503B" w:rsidRP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hyperlink r:id="rId10" w:history="1">
        <w:r w:rsidRPr="0042503B">
          <w:rPr>
            <w:rStyle w:val="Hyperlink"/>
            <w:rFonts w:ascii="Arial" w:hAnsi="Arial" w:cs="Arial"/>
            <w:color w:val="191919"/>
            <w:sz w:val="14"/>
            <w:szCs w:val="14"/>
            <w:u w:val="none"/>
          </w:rPr>
          <w:t>Stages of Predictive Modeling</w:t>
        </w:r>
      </w:hyperlink>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Stages of Predictive Modeling</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Hypothesis Generation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Hypothesis Generation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Data Extraction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Data Exploration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Data Extraction and Exploration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Reading the data into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Reading the data into Python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Reading Data into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Variable Identification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Variable Identification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Variable Identification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Continuous Variables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Continuous Variables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Continuous variables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w:t>
      </w: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Categorical Variables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Categorical Variables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Univariate</w:t>
      </w:r>
      <w:proofErr w:type="spellEnd"/>
      <w:r>
        <w:rPr>
          <w:rStyle w:val="course-curriculumchapter-lesson"/>
          <w:rFonts w:ascii="Arial" w:hAnsi="Arial" w:cs="Arial"/>
          <w:color w:val="191919"/>
          <w:sz w:val="14"/>
          <w:szCs w:val="14"/>
        </w:rPr>
        <w:t xml:space="preserve"> Analysis for Categorical Variables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w:t>
      </w:r>
      <w:proofErr w:type="spellStart"/>
      <w:r>
        <w:rPr>
          <w:rStyle w:val="course-curriculumchapter-lesson"/>
          <w:rFonts w:ascii="Arial" w:hAnsi="Arial" w:cs="Arial"/>
          <w:color w:val="191919"/>
          <w:sz w:val="14"/>
          <w:szCs w:val="14"/>
        </w:rPr>
        <w:t>Bivariate</w:t>
      </w:r>
      <w:proofErr w:type="spellEnd"/>
      <w:r>
        <w:rPr>
          <w:rStyle w:val="course-curriculumchapter-lesson"/>
          <w:rFonts w:ascii="Arial" w:hAnsi="Arial" w:cs="Arial"/>
          <w:color w:val="191919"/>
          <w:sz w:val="14"/>
          <w:szCs w:val="14"/>
        </w:rPr>
        <w:t xml:space="preserve"> Analysis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Bivariate</w:t>
      </w:r>
      <w:proofErr w:type="spellEnd"/>
      <w:r>
        <w:rPr>
          <w:rStyle w:val="course-curriculumchapter-lesson"/>
          <w:rFonts w:ascii="Arial" w:hAnsi="Arial" w:cs="Arial"/>
          <w:color w:val="191919"/>
          <w:sz w:val="14"/>
          <w:szCs w:val="14"/>
        </w:rPr>
        <w:t xml:space="preserve"> Analysis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Bivariate</w:t>
      </w:r>
      <w:proofErr w:type="spellEnd"/>
      <w:r>
        <w:rPr>
          <w:rStyle w:val="course-curriculumchapter-lesson"/>
          <w:rFonts w:ascii="Arial" w:hAnsi="Arial" w:cs="Arial"/>
          <w:color w:val="191919"/>
          <w:sz w:val="14"/>
          <w:szCs w:val="14"/>
        </w:rPr>
        <w:t xml:space="preserve"> Analysis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Bivariate</w:t>
      </w:r>
      <w:proofErr w:type="spellEnd"/>
      <w:r>
        <w:rPr>
          <w:rStyle w:val="course-curriculumchapter-lesson"/>
          <w:rFonts w:ascii="Arial" w:hAnsi="Arial" w:cs="Arial"/>
          <w:color w:val="191919"/>
          <w:sz w:val="14"/>
          <w:szCs w:val="14"/>
        </w:rPr>
        <w:t xml:space="preserve"> Analysis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and treating missing values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Treating missing values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Treating missing values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Treating missing values - Implementation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Outlier Treatment</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Outlier treatment</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Outlier Treatment in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Outlier Treatment in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Variable Transformation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Transforming variables</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Variable Transformation in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Variable Transformation in Python</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Basics of Model Building</w:t>
      </w:r>
    </w:p>
    <w:p w:rsidR="0042503B" w:rsidRDefault="0042503B" w:rsidP="00A66BC5">
      <w:pPr>
        <w:numPr>
          <w:ilvl w:val="0"/>
          <w:numId w:val="1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Basics of Model Building</w:t>
      </w:r>
    </w:p>
    <w:p w:rsidR="0042503B" w:rsidRDefault="0042503B" w:rsidP="0042503B">
      <w:pPr>
        <w:pStyle w:val="Heading5"/>
        <w:spacing w:before="0"/>
        <w:rPr>
          <w:rFonts w:ascii="Arial" w:hAnsi="Arial" w:cs="Arial"/>
          <w:sz w:val="24"/>
          <w:szCs w:val="24"/>
        </w:rPr>
      </w:pPr>
      <w:proofErr w:type="gramStart"/>
      <w:r>
        <w:rPr>
          <w:rFonts w:ascii="Arial" w:hAnsi="Arial" w:cs="Arial"/>
          <w:b/>
          <w:bCs/>
          <w:sz w:val="24"/>
          <w:szCs w:val="24"/>
        </w:rPr>
        <w:t>9.Data</w:t>
      </w:r>
      <w:proofErr w:type="gramEnd"/>
      <w:r>
        <w:rPr>
          <w:rFonts w:ascii="Arial" w:hAnsi="Arial" w:cs="Arial"/>
          <w:b/>
          <w:bCs/>
          <w:sz w:val="24"/>
          <w:szCs w:val="24"/>
        </w:rPr>
        <w:t xml:space="preserve"> Manipulation and Visualization</w:t>
      </w:r>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Sorting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Merging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Sorting and Merging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Apply function</w:t>
      </w:r>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Aggregating data</w:t>
      </w:r>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Aggregating data and Apply function</w:t>
      </w:r>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Basics of </w:t>
      </w:r>
      <w:proofErr w:type="spellStart"/>
      <w:r>
        <w:rPr>
          <w:rStyle w:val="course-curriculumchapter-lesson"/>
          <w:rFonts w:ascii="Arial" w:hAnsi="Arial" w:cs="Arial"/>
          <w:color w:val="191919"/>
          <w:sz w:val="14"/>
          <w:szCs w:val="14"/>
        </w:rPr>
        <w:t>Matplotlib</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Data Visualization using </w:t>
      </w:r>
      <w:proofErr w:type="spellStart"/>
      <w:r>
        <w:rPr>
          <w:rStyle w:val="course-curriculumchapter-lesson"/>
          <w:rFonts w:ascii="Arial" w:hAnsi="Arial" w:cs="Arial"/>
          <w:color w:val="191919"/>
          <w:sz w:val="14"/>
          <w:szCs w:val="14"/>
        </w:rPr>
        <w:t>Matplotlib</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Matplotlib</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Basics of </w:t>
      </w:r>
      <w:proofErr w:type="spellStart"/>
      <w:r>
        <w:rPr>
          <w:rStyle w:val="course-curriculumchapter-lesson"/>
          <w:rFonts w:ascii="Arial" w:hAnsi="Arial" w:cs="Arial"/>
          <w:color w:val="191919"/>
          <w:sz w:val="14"/>
          <w:szCs w:val="14"/>
        </w:rPr>
        <w:t>Seaborn</w:t>
      </w:r>
      <w:proofErr w:type="spellEnd"/>
    </w:p>
    <w:p w:rsidR="0042503B" w:rsidRDefault="0042503B" w:rsidP="00A66BC5">
      <w:pPr>
        <w:numPr>
          <w:ilvl w:val="0"/>
          <w:numId w:val="1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Data Visualization using </w:t>
      </w:r>
      <w:proofErr w:type="spellStart"/>
      <w:r>
        <w:rPr>
          <w:rStyle w:val="course-curriculumchapter-lesson"/>
          <w:rFonts w:ascii="Arial" w:hAnsi="Arial" w:cs="Arial"/>
          <w:color w:val="191919"/>
          <w:sz w:val="14"/>
          <w:szCs w:val="14"/>
        </w:rPr>
        <w:t>Seaborn</w:t>
      </w:r>
      <w:proofErr w:type="spellEnd"/>
    </w:p>
    <w:p w:rsidR="0042503B" w:rsidRDefault="0042503B" w:rsidP="00A66BC5">
      <w:pPr>
        <w:numPr>
          <w:ilvl w:val="0"/>
          <w:numId w:val="12"/>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Seaborn</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lastRenderedPageBreak/>
        <w:t>10</w:t>
      </w:r>
      <w:proofErr w:type="gramStart"/>
      <w:r>
        <w:rPr>
          <w:rFonts w:ascii="Arial" w:hAnsi="Arial" w:cs="Arial"/>
          <w:b/>
          <w:bCs/>
          <w:sz w:val="24"/>
          <w:szCs w:val="24"/>
        </w:rPr>
        <w:t>.Project</w:t>
      </w:r>
      <w:proofErr w:type="gramEnd"/>
      <w:r>
        <w:rPr>
          <w:rFonts w:ascii="Arial" w:hAnsi="Arial" w:cs="Arial"/>
          <w:b/>
          <w:bCs/>
          <w:sz w:val="24"/>
          <w:szCs w:val="24"/>
        </w:rPr>
        <w:t>: EDA - Customer Churn Analysis</w:t>
      </w:r>
    </w:p>
    <w:p w:rsidR="0042503B" w:rsidRDefault="0042503B" w:rsidP="00A66BC5">
      <w:pPr>
        <w:numPr>
          <w:ilvl w:val="0"/>
          <w:numId w:val="1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 Statement</w:t>
      </w:r>
    </w:p>
    <w:p w:rsidR="0042503B" w:rsidRDefault="0042503B" w:rsidP="00A66BC5">
      <w:pPr>
        <w:numPr>
          <w:ilvl w:val="0"/>
          <w:numId w:val="1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Data</w:t>
      </w:r>
    </w:p>
    <w:p w:rsidR="0042503B" w:rsidRDefault="0042503B" w:rsidP="00A66BC5">
      <w:pPr>
        <w:numPr>
          <w:ilvl w:val="0"/>
          <w:numId w:val="1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NYC Taxi Trip Duration Problem</w:t>
      </w:r>
    </w:p>
    <w:p w:rsidR="0042503B" w:rsidRDefault="0042503B" w:rsidP="00A66BC5">
      <w:pPr>
        <w:numPr>
          <w:ilvl w:val="0"/>
          <w:numId w:val="13"/>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Assignment: EDA</w:t>
      </w:r>
    </w:p>
    <w:p w:rsidR="0042503B" w:rsidRDefault="0042503B" w:rsidP="0042503B">
      <w:pPr>
        <w:pStyle w:val="Heading5"/>
        <w:spacing w:before="0"/>
        <w:rPr>
          <w:rFonts w:ascii="Arial" w:hAnsi="Arial" w:cs="Arial"/>
          <w:sz w:val="24"/>
          <w:szCs w:val="24"/>
        </w:rPr>
      </w:pPr>
      <w:r>
        <w:rPr>
          <w:rFonts w:ascii="Arial" w:hAnsi="Arial" w:cs="Arial"/>
          <w:b/>
          <w:bCs/>
          <w:sz w:val="24"/>
          <w:szCs w:val="24"/>
        </w:rPr>
        <w:t>11</w:t>
      </w:r>
      <w:proofErr w:type="gramStart"/>
      <w:r>
        <w:rPr>
          <w:rFonts w:ascii="Arial" w:hAnsi="Arial" w:cs="Arial"/>
          <w:b/>
          <w:bCs/>
          <w:sz w:val="24"/>
          <w:szCs w:val="24"/>
        </w:rPr>
        <w:t>.Share</w:t>
      </w:r>
      <w:proofErr w:type="gramEnd"/>
      <w:r>
        <w:rPr>
          <w:rFonts w:ascii="Arial" w:hAnsi="Arial" w:cs="Arial"/>
          <w:b/>
          <w:bCs/>
          <w:sz w:val="24"/>
          <w:szCs w:val="24"/>
        </w:rPr>
        <w:t xml:space="preserve"> your </w:t>
      </w:r>
      <w:proofErr w:type="spellStart"/>
      <w:r>
        <w:rPr>
          <w:rFonts w:ascii="Arial" w:hAnsi="Arial" w:cs="Arial"/>
          <w:b/>
          <w:bCs/>
          <w:sz w:val="24"/>
          <w:szCs w:val="24"/>
        </w:rPr>
        <w:t>Learnings</w:t>
      </w:r>
      <w:proofErr w:type="spellEnd"/>
    </w:p>
    <w:p w:rsidR="0042503B" w:rsidRDefault="0042503B" w:rsidP="00A66BC5">
      <w:pPr>
        <w:numPr>
          <w:ilvl w:val="0"/>
          <w:numId w:val="1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Write for Analytics </w:t>
      </w:r>
      <w:proofErr w:type="spellStart"/>
      <w:r>
        <w:rPr>
          <w:rStyle w:val="course-curriculumchapter-lesson"/>
          <w:rFonts w:ascii="Arial" w:hAnsi="Arial" w:cs="Arial"/>
          <w:color w:val="191919"/>
          <w:sz w:val="14"/>
          <w:szCs w:val="14"/>
        </w:rPr>
        <w:t>Vidhya's</w:t>
      </w:r>
      <w:proofErr w:type="spellEnd"/>
      <w:r>
        <w:rPr>
          <w:rStyle w:val="course-curriculumchapter-lesson"/>
          <w:rFonts w:ascii="Arial" w:hAnsi="Arial" w:cs="Arial"/>
          <w:color w:val="191919"/>
          <w:sz w:val="14"/>
          <w:szCs w:val="14"/>
        </w:rPr>
        <w:t xml:space="preserve"> Medium Publication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12</w:t>
      </w:r>
      <w:proofErr w:type="gramStart"/>
      <w:r>
        <w:rPr>
          <w:rFonts w:ascii="Arial" w:hAnsi="Arial" w:cs="Arial"/>
          <w:b/>
          <w:bCs/>
          <w:sz w:val="24"/>
          <w:szCs w:val="24"/>
        </w:rPr>
        <w:t>.Build</w:t>
      </w:r>
      <w:proofErr w:type="gramEnd"/>
      <w:r>
        <w:rPr>
          <w:rFonts w:ascii="Arial" w:hAnsi="Arial" w:cs="Arial"/>
          <w:b/>
          <w:bCs/>
          <w:sz w:val="24"/>
          <w:szCs w:val="24"/>
        </w:rPr>
        <w:t xml:space="preserve"> Your First Predictive Model</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hyperlink r:id="rId11" w:history="1">
        <w:r w:rsidRPr="0042503B">
          <w:rPr>
            <w:rStyle w:val="Hyperlink"/>
            <w:rFonts w:ascii="Arial" w:hAnsi="Arial" w:cs="Arial"/>
            <w:color w:val="191919"/>
            <w:sz w:val="14"/>
            <w:szCs w:val="14"/>
            <w:u w:val="none"/>
          </w:rPr>
          <w:t>Introduction and Overview</w:t>
        </w:r>
      </w:hyperlink>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hyperlink r:id="rId12" w:history="1">
        <w:r w:rsidRPr="0042503B">
          <w:rPr>
            <w:rStyle w:val="Hyperlink"/>
            <w:rFonts w:ascii="Arial" w:hAnsi="Arial" w:cs="Arial"/>
            <w:color w:val="191919"/>
            <w:sz w:val="14"/>
            <w:szCs w:val="14"/>
            <w:u w:val="none"/>
          </w:rPr>
          <w:t>Quiz: Introduction and Overview</w:t>
        </w:r>
      </w:hyperlink>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hyperlink r:id="rId13" w:history="1">
        <w:r w:rsidRPr="0042503B">
          <w:rPr>
            <w:rStyle w:val="Hyperlink"/>
            <w:rFonts w:ascii="Arial" w:hAnsi="Arial" w:cs="Arial"/>
            <w:color w:val="191919"/>
            <w:sz w:val="14"/>
            <w:szCs w:val="14"/>
            <w:u w:val="none"/>
          </w:rPr>
          <w:t>Preparing the Dataset</w:t>
        </w:r>
      </w:hyperlink>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hyperlink r:id="rId14" w:history="1">
        <w:r w:rsidRPr="0042503B">
          <w:rPr>
            <w:rStyle w:val="Hyperlink"/>
            <w:rFonts w:ascii="Arial" w:hAnsi="Arial" w:cs="Arial"/>
            <w:color w:val="191919"/>
            <w:sz w:val="14"/>
            <w:szCs w:val="14"/>
            <w:u w:val="none"/>
          </w:rPr>
          <w:t>Quiz: Preparing the dataset</w:t>
        </w:r>
      </w:hyperlink>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hyperlink r:id="rId15" w:history="1">
        <w:r w:rsidRPr="0042503B">
          <w:rPr>
            <w:rStyle w:val="Hyperlink"/>
            <w:rFonts w:ascii="Arial" w:hAnsi="Arial" w:cs="Arial"/>
            <w:color w:val="191919"/>
            <w:sz w:val="14"/>
            <w:szCs w:val="14"/>
            <w:u w:val="none"/>
          </w:rPr>
          <w:t>Build a Benchmark Model: Regression</w:t>
        </w:r>
      </w:hyperlink>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Quiz: Build a Benchmark Model - Regression</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Benchmark Model: Regression Implementation</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Quiz: Benchmark Model - Regression Implementation</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Build a Benchmark Model: Classification</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Quiz: Build a Benchmark Model - Classification</w:t>
      </w:r>
    </w:p>
    <w:p w:rsidR="0042503B" w:rsidRPr="0042503B" w:rsidRDefault="0042503B" w:rsidP="00A66BC5">
      <w:pPr>
        <w:numPr>
          <w:ilvl w:val="0"/>
          <w:numId w:val="15"/>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Benchmark Model: Classification Implementation</w:t>
      </w:r>
    </w:p>
    <w:p w:rsidR="0042503B" w:rsidRPr="0042503B" w:rsidRDefault="0042503B" w:rsidP="00A66BC5">
      <w:pPr>
        <w:numPr>
          <w:ilvl w:val="0"/>
          <w:numId w:val="15"/>
        </w:numPr>
        <w:spacing w:beforeAutospacing="1" w:after="100" w:afterAutospacing="1" w:line="240" w:lineRule="auto"/>
        <w:ind w:left="0"/>
        <w:rPr>
          <w:rStyle w:val="course-curriculumchapter-lesson"/>
          <w:rFonts w:ascii="Arial" w:hAnsi="Arial" w:cs="Arial"/>
          <w:color w:val="191919"/>
          <w:sz w:val="14"/>
          <w:szCs w:val="14"/>
        </w:rPr>
      </w:pPr>
      <w:r w:rsidRPr="0042503B">
        <w:rPr>
          <w:rStyle w:val="course-curriculumchapter-lesson"/>
          <w:rFonts w:ascii="Arial" w:hAnsi="Arial" w:cs="Arial"/>
          <w:color w:val="191919"/>
          <w:sz w:val="14"/>
          <w:szCs w:val="14"/>
        </w:rPr>
        <w:t>Quiz: Benchmark - Classification Implementation</w:t>
      </w:r>
    </w:p>
    <w:p w:rsidR="0042503B" w:rsidRDefault="0042503B" w:rsidP="0042503B">
      <w:pPr>
        <w:pStyle w:val="Heading5"/>
        <w:spacing w:before="0"/>
        <w:rPr>
          <w:rFonts w:ascii="Arial" w:hAnsi="Arial" w:cs="Arial"/>
          <w:b/>
          <w:bCs/>
          <w:color w:val="191919"/>
          <w:sz w:val="24"/>
          <w:szCs w:val="24"/>
        </w:rPr>
      </w:pPr>
      <w:r>
        <w:rPr>
          <w:rFonts w:ascii="Arial" w:hAnsi="Arial" w:cs="Arial"/>
          <w:b/>
          <w:bCs/>
          <w:color w:val="191919"/>
          <w:sz w:val="24"/>
          <w:szCs w:val="24"/>
        </w:rPr>
        <w:t>13</w:t>
      </w:r>
      <w:proofErr w:type="gramStart"/>
      <w:r>
        <w:rPr>
          <w:rFonts w:ascii="Arial" w:hAnsi="Arial" w:cs="Arial"/>
          <w:b/>
          <w:bCs/>
          <w:color w:val="191919"/>
          <w:sz w:val="24"/>
          <w:szCs w:val="24"/>
        </w:rPr>
        <w:t>.Evaluation</w:t>
      </w:r>
      <w:proofErr w:type="gramEnd"/>
      <w:r>
        <w:rPr>
          <w:rFonts w:ascii="Arial" w:hAnsi="Arial" w:cs="Arial"/>
          <w:b/>
          <w:bCs/>
          <w:color w:val="191919"/>
          <w:sz w:val="24"/>
          <w:szCs w:val="24"/>
        </w:rPr>
        <w:t xml:space="preserve"> Metrics</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Introduction to Evaluation Metrics</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Introduction to Evaluation Metrics</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Confusion Matrix</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Confusion Matrix</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Accuracy</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Accuracy</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Alternatives of Accuracy</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Alternatives of Accuracy</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Precision and Recall</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Precision and Recall</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proofErr w:type="spellStart"/>
      <w:r w:rsidRPr="00527669">
        <w:rPr>
          <w:rFonts w:ascii="Arial" w:eastAsia="Times New Roman" w:hAnsi="Arial" w:cs="Arial"/>
          <w:color w:val="191919"/>
          <w:sz w:val="14"/>
        </w:rPr>
        <w:t>Thresholding</w:t>
      </w:r>
      <w:proofErr w:type="spellEnd"/>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 xml:space="preserve">Quiz: </w:t>
      </w:r>
      <w:proofErr w:type="spellStart"/>
      <w:r w:rsidRPr="00527669">
        <w:rPr>
          <w:rFonts w:ascii="Arial" w:eastAsia="Times New Roman" w:hAnsi="Arial" w:cs="Arial"/>
          <w:color w:val="191919"/>
          <w:sz w:val="14"/>
        </w:rPr>
        <w:t>Thresholding</w:t>
      </w:r>
      <w:proofErr w:type="spellEnd"/>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AUC-ROC</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AUC-ROC</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Log loss</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Log loss</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Evaluation Metrics for Regression</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Evaluation Metrics for Regression</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R2 and Adjusted R2</w:t>
      </w:r>
    </w:p>
    <w:p w:rsidR="0042503B" w:rsidRPr="00527669" w:rsidRDefault="0042503B" w:rsidP="00A66BC5">
      <w:pPr>
        <w:numPr>
          <w:ilvl w:val="0"/>
          <w:numId w:val="16"/>
        </w:numPr>
        <w:spacing w:beforeAutospacing="1" w:after="100" w:afterAutospacing="1" w:line="240" w:lineRule="auto"/>
        <w:ind w:left="0"/>
        <w:rPr>
          <w:rFonts w:ascii="Arial" w:eastAsia="Times New Roman" w:hAnsi="Arial" w:cs="Arial"/>
          <w:color w:val="191919"/>
          <w:sz w:val="14"/>
          <w:szCs w:val="14"/>
        </w:rPr>
      </w:pPr>
      <w:r w:rsidRPr="00527669">
        <w:rPr>
          <w:rFonts w:ascii="Arial" w:eastAsia="Times New Roman" w:hAnsi="Arial" w:cs="Arial"/>
          <w:color w:val="191919"/>
          <w:sz w:val="14"/>
        </w:rPr>
        <w:t>Quiz: R2 and Adjusted R2</w:t>
      </w:r>
    </w:p>
    <w:p w:rsidR="0042503B" w:rsidRDefault="0042503B" w:rsidP="0042503B">
      <w:pPr>
        <w:pStyle w:val="Heading5"/>
        <w:spacing w:before="0"/>
        <w:rPr>
          <w:rFonts w:ascii="Arial" w:hAnsi="Arial" w:cs="Arial"/>
          <w:sz w:val="24"/>
          <w:szCs w:val="24"/>
        </w:rPr>
      </w:pPr>
      <w:r>
        <w:rPr>
          <w:rFonts w:ascii="Arial" w:hAnsi="Arial" w:cs="Arial"/>
          <w:b/>
          <w:bCs/>
          <w:sz w:val="24"/>
          <w:szCs w:val="24"/>
        </w:rPr>
        <w:t>14</w:t>
      </w:r>
      <w:proofErr w:type="gramStart"/>
      <w:r>
        <w:rPr>
          <w:rFonts w:ascii="Arial" w:hAnsi="Arial" w:cs="Arial"/>
          <w:b/>
          <w:bCs/>
          <w:sz w:val="24"/>
          <w:szCs w:val="24"/>
        </w:rPr>
        <w:t>.Build</w:t>
      </w:r>
      <w:proofErr w:type="gramEnd"/>
      <w:r>
        <w:rPr>
          <w:rFonts w:ascii="Arial" w:hAnsi="Arial" w:cs="Arial"/>
          <w:b/>
          <w:bCs/>
          <w:sz w:val="24"/>
          <w:szCs w:val="24"/>
        </w:rPr>
        <w:t xml:space="preserve"> Your First ML Model: k-NN</w:t>
      </w:r>
    </w:p>
    <w:p w:rsidR="0042503B" w:rsidRP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hyperlink r:id="rId16" w:history="1">
        <w:r w:rsidRPr="0042503B">
          <w:rPr>
            <w:rStyle w:val="Hyperlink"/>
            <w:rFonts w:ascii="Arial" w:hAnsi="Arial" w:cs="Arial"/>
            <w:color w:val="191919"/>
            <w:sz w:val="14"/>
            <w:szCs w:val="14"/>
            <w:u w:val="none"/>
          </w:rPr>
          <w:t xml:space="preserve">Introduction to k-Nearest </w:t>
        </w:r>
        <w:proofErr w:type="spellStart"/>
        <w:r w:rsidRPr="0042503B">
          <w:rPr>
            <w:rStyle w:val="Hyperlink"/>
            <w:rFonts w:ascii="Arial" w:hAnsi="Arial" w:cs="Arial"/>
            <w:color w:val="191919"/>
            <w:sz w:val="14"/>
            <w:szCs w:val="14"/>
            <w:u w:val="none"/>
          </w:rPr>
          <w:t>Neighbours</w:t>
        </w:r>
        <w:proofErr w:type="spellEnd"/>
      </w:hyperlink>
    </w:p>
    <w:p w:rsidR="0042503B" w:rsidRP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hyperlink r:id="rId17" w:history="1">
        <w:r w:rsidRPr="0042503B">
          <w:rPr>
            <w:rStyle w:val="Hyperlink"/>
            <w:rFonts w:ascii="Arial" w:hAnsi="Arial" w:cs="Arial"/>
            <w:color w:val="191919"/>
            <w:sz w:val="14"/>
            <w:szCs w:val="14"/>
            <w:u w:val="none"/>
          </w:rPr>
          <w:t xml:space="preserve">Quiz: Introduction to k-Nearest </w:t>
        </w:r>
        <w:proofErr w:type="spellStart"/>
        <w:r w:rsidRPr="0042503B">
          <w:rPr>
            <w:rStyle w:val="Hyperlink"/>
            <w:rFonts w:ascii="Arial" w:hAnsi="Arial" w:cs="Arial"/>
            <w:color w:val="191919"/>
            <w:sz w:val="14"/>
            <w:szCs w:val="14"/>
            <w:u w:val="none"/>
          </w:rPr>
          <w:t>Neighbours</w:t>
        </w:r>
        <w:proofErr w:type="spellEnd"/>
      </w:hyperlink>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Building a </w:t>
      </w:r>
      <w:proofErr w:type="spellStart"/>
      <w:r>
        <w:rPr>
          <w:rStyle w:val="course-curriculumchapter-lesson"/>
          <w:rFonts w:ascii="Arial" w:hAnsi="Arial" w:cs="Arial"/>
          <w:color w:val="191919"/>
          <w:sz w:val="14"/>
          <w:szCs w:val="14"/>
        </w:rPr>
        <w:t>kNN</w:t>
      </w:r>
      <w:proofErr w:type="spellEnd"/>
      <w:r>
        <w:rPr>
          <w:rStyle w:val="course-curriculumchapter-lesson"/>
          <w:rFonts w:ascii="Arial" w:hAnsi="Arial" w:cs="Arial"/>
          <w:color w:val="191919"/>
          <w:sz w:val="14"/>
          <w:szCs w:val="14"/>
        </w:rPr>
        <w:t xml:space="preserve"> model</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Building a </w:t>
      </w:r>
      <w:proofErr w:type="spellStart"/>
      <w:r>
        <w:rPr>
          <w:rStyle w:val="course-curriculumchapter-lesson"/>
          <w:rFonts w:ascii="Arial" w:hAnsi="Arial" w:cs="Arial"/>
          <w:color w:val="191919"/>
          <w:sz w:val="14"/>
          <w:szCs w:val="14"/>
        </w:rPr>
        <w:t>kNN</w:t>
      </w:r>
      <w:proofErr w:type="spellEnd"/>
      <w:r>
        <w:rPr>
          <w:rStyle w:val="course-curriculumchapter-lesson"/>
          <w:rFonts w:ascii="Arial" w:hAnsi="Arial" w:cs="Arial"/>
          <w:color w:val="191919"/>
          <w:sz w:val="14"/>
          <w:szCs w:val="14"/>
        </w:rPr>
        <w:t xml:space="preserve"> model</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Determining right value of k</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Determining right value of k</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calculate the distance</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How to calculate the distance</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Issue with distance based algorithms</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Issue with distance based algorithms</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sklearn</w:t>
      </w:r>
      <w:proofErr w:type="spellEnd"/>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Dealing with Missing Values and Strings</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k-Nearest </w:t>
      </w:r>
      <w:proofErr w:type="spellStart"/>
      <w:r>
        <w:rPr>
          <w:rStyle w:val="course-curriculumchapter-lesson"/>
          <w:rFonts w:ascii="Arial" w:hAnsi="Arial" w:cs="Arial"/>
          <w:color w:val="191919"/>
          <w:sz w:val="14"/>
          <w:szCs w:val="14"/>
        </w:rPr>
        <w:t>Neighbours</w:t>
      </w:r>
      <w:proofErr w:type="spellEnd"/>
      <w:r>
        <w:rPr>
          <w:rStyle w:val="course-curriculumchapter-lesson"/>
          <w:rFonts w:ascii="Arial" w:hAnsi="Arial" w:cs="Arial"/>
          <w:color w:val="191919"/>
          <w:sz w:val="14"/>
          <w:szCs w:val="14"/>
        </w:rPr>
        <w:t xml:space="preserve"> algorithm</w:t>
      </w:r>
    </w:p>
    <w:p w:rsidR="0042503B" w:rsidRDefault="0042503B" w:rsidP="00A66BC5">
      <w:pPr>
        <w:numPr>
          <w:ilvl w:val="0"/>
          <w:numId w:val="1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Implementing k-Nearest </w:t>
      </w:r>
      <w:proofErr w:type="spellStart"/>
      <w:r>
        <w:rPr>
          <w:rStyle w:val="course-curriculumchapter-lesson"/>
          <w:rFonts w:ascii="Arial" w:hAnsi="Arial" w:cs="Arial"/>
          <w:color w:val="191919"/>
          <w:sz w:val="14"/>
          <w:szCs w:val="14"/>
        </w:rPr>
        <w:t>Neighbours</w:t>
      </w:r>
      <w:proofErr w:type="spellEnd"/>
      <w:r>
        <w:rPr>
          <w:rStyle w:val="course-curriculumchapter-lesson"/>
          <w:rFonts w:ascii="Arial" w:hAnsi="Arial" w:cs="Arial"/>
          <w:color w:val="191919"/>
          <w:sz w:val="14"/>
          <w:szCs w:val="14"/>
        </w:rPr>
        <w:t xml:space="preserve"> algorithm</w:t>
      </w:r>
    </w:p>
    <w:p w:rsidR="0042503B" w:rsidRDefault="0042503B" w:rsidP="0042503B">
      <w:pPr>
        <w:pStyle w:val="Heading5"/>
        <w:spacing w:before="0"/>
        <w:rPr>
          <w:rFonts w:ascii="Arial" w:hAnsi="Arial" w:cs="Arial"/>
          <w:sz w:val="24"/>
          <w:szCs w:val="24"/>
        </w:rPr>
      </w:pPr>
      <w:r>
        <w:rPr>
          <w:rFonts w:ascii="Arial" w:hAnsi="Arial" w:cs="Arial"/>
          <w:b/>
          <w:bCs/>
          <w:sz w:val="24"/>
          <w:szCs w:val="24"/>
        </w:rPr>
        <w:t>15</w:t>
      </w:r>
      <w:proofErr w:type="gramStart"/>
      <w:r>
        <w:rPr>
          <w:rFonts w:ascii="Arial" w:hAnsi="Arial" w:cs="Arial"/>
          <w:b/>
          <w:bCs/>
          <w:sz w:val="24"/>
          <w:szCs w:val="24"/>
        </w:rPr>
        <w:t>.Selecting</w:t>
      </w:r>
      <w:proofErr w:type="gramEnd"/>
      <w:r>
        <w:rPr>
          <w:rFonts w:ascii="Arial" w:hAnsi="Arial" w:cs="Arial"/>
          <w:b/>
          <w:bCs/>
          <w:sz w:val="24"/>
          <w:szCs w:val="24"/>
        </w:rPr>
        <w:t xml:space="preserve"> the Right Model</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Overfitting</w:t>
      </w:r>
      <w:proofErr w:type="spellEnd"/>
      <w:r>
        <w:rPr>
          <w:rStyle w:val="course-curriculumchapter-lesson"/>
          <w:rFonts w:ascii="Arial" w:hAnsi="Arial" w:cs="Arial"/>
          <w:color w:val="191919"/>
          <w:sz w:val="14"/>
          <w:szCs w:val="14"/>
        </w:rPr>
        <w:t xml:space="preserve"> and </w:t>
      </w:r>
      <w:proofErr w:type="spellStart"/>
      <w:r>
        <w:rPr>
          <w:rStyle w:val="course-curriculumchapter-lesson"/>
          <w:rFonts w:ascii="Arial" w:hAnsi="Arial" w:cs="Arial"/>
          <w:color w:val="191919"/>
          <w:sz w:val="14"/>
          <w:szCs w:val="14"/>
        </w:rPr>
        <w:t>Underfitting</w:t>
      </w:r>
      <w:proofErr w:type="spellEnd"/>
      <w:r>
        <w:rPr>
          <w:rStyle w:val="course-curriculumchapter-lesson"/>
          <w:rFonts w:ascii="Arial" w:hAnsi="Arial" w:cs="Arial"/>
          <w:color w:val="191919"/>
          <w:sz w:val="14"/>
          <w:szCs w:val="14"/>
        </w:rPr>
        <w:t xml:space="preserve"> Models</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Introduction to </w:t>
      </w:r>
      <w:proofErr w:type="spellStart"/>
      <w:r>
        <w:rPr>
          <w:rStyle w:val="course-curriculumchapter-lesson"/>
          <w:rFonts w:ascii="Arial" w:hAnsi="Arial" w:cs="Arial"/>
          <w:color w:val="191919"/>
          <w:sz w:val="14"/>
          <w:szCs w:val="14"/>
        </w:rPr>
        <w:t>Overfitting</w:t>
      </w:r>
      <w:proofErr w:type="spellEnd"/>
      <w:r>
        <w:rPr>
          <w:rStyle w:val="course-curriculumchapter-lesson"/>
          <w:rFonts w:ascii="Arial" w:hAnsi="Arial" w:cs="Arial"/>
          <w:color w:val="191919"/>
          <w:sz w:val="14"/>
          <w:szCs w:val="14"/>
        </w:rPr>
        <w:t xml:space="preserve"> and </w:t>
      </w:r>
      <w:proofErr w:type="spellStart"/>
      <w:r>
        <w:rPr>
          <w:rStyle w:val="course-curriculumchapter-lesson"/>
          <w:rFonts w:ascii="Arial" w:hAnsi="Arial" w:cs="Arial"/>
          <w:color w:val="191919"/>
          <w:sz w:val="14"/>
          <w:szCs w:val="14"/>
        </w:rPr>
        <w:t>Underfitting</w:t>
      </w:r>
      <w:proofErr w:type="spellEnd"/>
      <w:r>
        <w:rPr>
          <w:rStyle w:val="course-curriculumchapter-lesson"/>
          <w:rFonts w:ascii="Arial" w:hAnsi="Arial" w:cs="Arial"/>
          <w:color w:val="191919"/>
          <w:sz w:val="14"/>
          <w:szCs w:val="14"/>
        </w:rPr>
        <w:t xml:space="preserve"> Models</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Visualizing </w:t>
      </w:r>
      <w:proofErr w:type="spellStart"/>
      <w:r>
        <w:rPr>
          <w:rStyle w:val="course-curriculumchapter-lesson"/>
          <w:rFonts w:ascii="Arial" w:hAnsi="Arial" w:cs="Arial"/>
          <w:color w:val="191919"/>
          <w:sz w:val="14"/>
          <w:szCs w:val="14"/>
        </w:rPr>
        <w:t>overfitting</w:t>
      </w:r>
      <w:proofErr w:type="spellEnd"/>
      <w:r>
        <w:rPr>
          <w:rStyle w:val="course-curriculumchapter-lesson"/>
          <w:rFonts w:ascii="Arial" w:hAnsi="Arial" w:cs="Arial"/>
          <w:color w:val="191919"/>
          <w:sz w:val="14"/>
          <w:szCs w:val="14"/>
        </w:rPr>
        <w:t xml:space="preserve"> and </w:t>
      </w:r>
      <w:proofErr w:type="spellStart"/>
      <w:r>
        <w:rPr>
          <w:rStyle w:val="course-curriculumchapter-lesson"/>
          <w:rFonts w:ascii="Arial" w:hAnsi="Arial" w:cs="Arial"/>
          <w:color w:val="191919"/>
          <w:sz w:val="14"/>
          <w:szCs w:val="14"/>
        </w:rPr>
        <w:t>underfitting</w:t>
      </w:r>
      <w:proofErr w:type="spellEnd"/>
      <w:r>
        <w:rPr>
          <w:rStyle w:val="course-curriculumchapter-lesson"/>
          <w:rFonts w:ascii="Arial" w:hAnsi="Arial" w:cs="Arial"/>
          <w:color w:val="191919"/>
          <w:sz w:val="14"/>
          <w:szCs w:val="14"/>
        </w:rPr>
        <w:t xml:space="preserve"> using </w:t>
      </w:r>
      <w:proofErr w:type="spellStart"/>
      <w:r>
        <w:rPr>
          <w:rStyle w:val="course-curriculumchapter-lesson"/>
          <w:rFonts w:ascii="Arial" w:hAnsi="Arial" w:cs="Arial"/>
          <w:color w:val="191919"/>
          <w:sz w:val="14"/>
          <w:szCs w:val="14"/>
        </w:rPr>
        <w:t>knn</w:t>
      </w:r>
      <w:proofErr w:type="spellEnd"/>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Visualizing </w:t>
      </w:r>
      <w:proofErr w:type="spellStart"/>
      <w:r>
        <w:rPr>
          <w:rStyle w:val="course-curriculumchapter-lesson"/>
          <w:rFonts w:ascii="Arial" w:hAnsi="Arial" w:cs="Arial"/>
          <w:color w:val="191919"/>
          <w:sz w:val="14"/>
          <w:szCs w:val="14"/>
        </w:rPr>
        <w:t>overfitting</w:t>
      </w:r>
      <w:proofErr w:type="spellEnd"/>
      <w:r>
        <w:rPr>
          <w:rStyle w:val="course-curriculumchapter-lesson"/>
          <w:rFonts w:ascii="Arial" w:hAnsi="Arial" w:cs="Arial"/>
          <w:color w:val="191919"/>
          <w:sz w:val="14"/>
          <w:szCs w:val="14"/>
        </w:rPr>
        <w:t xml:space="preserve"> and </w:t>
      </w:r>
      <w:proofErr w:type="spellStart"/>
      <w:r>
        <w:rPr>
          <w:rStyle w:val="course-curriculumchapter-lesson"/>
          <w:rFonts w:ascii="Arial" w:hAnsi="Arial" w:cs="Arial"/>
          <w:color w:val="191919"/>
          <w:sz w:val="14"/>
          <w:szCs w:val="14"/>
        </w:rPr>
        <w:t>underfitting</w:t>
      </w:r>
      <w:proofErr w:type="spellEnd"/>
      <w:r>
        <w:rPr>
          <w:rStyle w:val="course-curriculumchapter-lesson"/>
          <w:rFonts w:ascii="Arial" w:hAnsi="Arial" w:cs="Arial"/>
          <w:color w:val="191919"/>
          <w:sz w:val="14"/>
          <w:szCs w:val="14"/>
        </w:rPr>
        <w:t xml:space="preserve"> using </w:t>
      </w:r>
      <w:proofErr w:type="spellStart"/>
      <w:r>
        <w:rPr>
          <w:rStyle w:val="course-curriculumchapter-lesson"/>
          <w:rFonts w:ascii="Arial" w:hAnsi="Arial" w:cs="Arial"/>
          <w:color w:val="191919"/>
          <w:sz w:val="14"/>
          <w:szCs w:val="14"/>
        </w:rPr>
        <w:t>knn</w:t>
      </w:r>
      <w:proofErr w:type="spellEnd"/>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Selecting the Right Model</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What is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What is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Hold-Out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Hold-Out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Hold-Out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Implementing Hold-Out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k-fold Cross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k-fold Cross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k-fold Cross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Implementing k-fold Cross Validation</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Bias Variance Tradeoff</w:t>
      </w:r>
    </w:p>
    <w:p w:rsidR="0042503B" w:rsidRDefault="0042503B" w:rsidP="00A66BC5">
      <w:pPr>
        <w:numPr>
          <w:ilvl w:val="0"/>
          <w:numId w:val="1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Bias Variance Tradeoff</w:t>
      </w:r>
    </w:p>
    <w:p w:rsidR="0042503B" w:rsidRDefault="0042503B" w:rsidP="0042503B">
      <w:pPr>
        <w:pStyle w:val="Heading5"/>
        <w:spacing w:before="0"/>
        <w:rPr>
          <w:rFonts w:ascii="Arial" w:hAnsi="Arial" w:cs="Arial"/>
          <w:sz w:val="24"/>
          <w:szCs w:val="24"/>
        </w:rPr>
      </w:pPr>
      <w:r>
        <w:rPr>
          <w:rFonts w:ascii="Arial" w:hAnsi="Arial" w:cs="Arial"/>
          <w:b/>
          <w:bCs/>
          <w:sz w:val="24"/>
          <w:szCs w:val="24"/>
        </w:rPr>
        <w:t>16</w:t>
      </w:r>
      <w:proofErr w:type="gramStart"/>
      <w:r>
        <w:rPr>
          <w:rFonts w:ascii="Arial" w:hAnsi="Arial" w:cs="Arial"/>
          <w:b/>
          <w:bCs/>
          <w:sz w:val="24"/>
          <w:szCs w:val="24"/>
        </w:rPr>
        <w:t>.Linear</w:t>
      </w:r>
      <w:proofErr w:type="gramEnd"/>
      <w:r>
        <w:rPr>
          <w:rFonts w:ascii="Arial" w:hAnsi="Arial" w:cs="Arial"/>
          <w:b/>
          <w:bCs/>
          <w:sz w:val="24"/>
          <w:szCs w:val="24"/>
        </w:rPr>
        <w:t xml:space="preserve"> Models</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Linear Models</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Cost function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Cost function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Gradient descent (Intuition)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Maths</w:t>
      </w:r>
      <w:proofErr w:type="spellEnd"/>
      <w:r>
        <w:rPr>
          <w:rStyle w:val="course-curriculumchapter-lesson"/>
          <w:rFonts w:ascii="Arial" w:hAnsi="Arial" w:cs="Arial"/>
          <w:color w:val="191919"/>
          <w:sz w:val="14"/>
          <w:szCs w:val="14"/>
        </w:rPr>
        <w:t xml:space="preserve"> behind gradient descent</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Convexity of cost function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Gradient Descent</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Assumptions of Linear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Linear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Generalized Linear Models</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Generalized Linear Models</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Logistic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Odds Ratio</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Logistic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Logistic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Multiclass using Logistic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Multi-Class Logistic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Challenges with Linear Regression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 xml:space="preserve">Introduction to </w:t>
      </w:r>
      <w:proofErr w:type="spellStart"/>
      <w:r>
        <w:rPr>
          <w:rStyle w:val="course-curriculumchapter-lesson"/>
          <w:rFonts w:ascii="Arial" w:hAnsi="Arial" w:cs="Arial"/>
          <w:color w:val="191919"/>
          <w:sz w:val="14"/>
          <w:szCs w:val="14"/>
        </w:rPr>
        <w:t>Regularisation</w:t>
      </w:r>
      <w:proofErr w:type="spellEnd"/>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Regularization</w:t>
      </w:r>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w:t>
      </w:r>
      <w:proofErr w:type="spellStart"/>
      <w:r>
        <w:rPr>
          <w:rStyle w:val="course-curriculumchapter-lesson"/>
          <w:rFonts w:ascii="Arial" w:hAnsi="Arial" w:cs="Arial"/>
          <w:color w:val="191919"/>
          <w:sz w:val="14"/>
          <w:szCs w:val="14"/>
        </w:rPr>
        <w:t>Regularisation</w:t>
      </w:r>
      <w:proofErr w:type="spellEnd"/>
    </w:p>
    <w:p w:rsidR="0042503B" w:rsidRDefault="0042503B" w:rsidP="00A66BC5">
      <w:pPr>
        <w:numPr>
          <w:ilvl w:val="0"/>
          <w:numId w:val="1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Coefficient estimate for ridge and lasso (Optional)</w:t>
      </w:r>
    </w:p>
    <w:p w:rsidR="0042503B" w:rsidRDefault="0042503B" w:rsidP="0042503B">
      <w:pPr>
        <w:pStyle w:val="Heading5"/>
        <w:spacing w:before="0"/>
        <w:rPr>
          <w:rFonts w:ascii="Arial" w:hAnsi="Arial" w:cs="Arial"/>
          <w:sz w:val="24"/>
          <w:szCs w:val="24"/>
        </w:rPr>
      </w:pPr>
      <w:r>
        <w:rPr>
          <w:rFonts w:ascii="Arial" w:hAnsi="Arial" w:cs="Arial"/>
          <w:b/>
          <w:bCs/>
          <w:sz w:val="24"/>
          <w:szCs w:val="24"/>
        </w:rPr>
        <w:t>17</w:t>
      </w:r>
      <w:proofErr w:type="gramStart"/>
      <w:r>
        <w:rPr>
          <w:rFonts w:ascii="Arial" w:hAnsi="Arial" w:cs="Arial"/>
          <w:b/>
          <w:bCs/>
          <w:sz w:val="24"/>
          <w:szCs w:val="24"/>
        </w:rPr>
        <w:t>.Project</w:t>
      </w:r>
      <w:proofErr w:type="gramEnd"/>
      <w:r>
        <w:rPr>
          <w:rFonts w:ascii="Arial" w:hAnsi="Arial" w:cs="Arial"/>
          <w:b/>
          <w:bCs/>
          <w:sz w:val="24"/>
          <w:szCs w:val="24"/>
        </w:rPr>
        <w:t>: Customer Churn Prediction</w:t>
      </w:r>
    </w:p>
    <w:p w:rsidR="0042503B" w:rsidRDefault="0042503B" w:rsidP="00A66BC5">
      <w:pPr>
        <w:numPr>
          <w:ilvl w:val="0"/>
          <w:numId w:val="2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Predicting whether a customer will churn or not</w:t>
      </w:r>
    </w:p>
    <w:p w:rsidR="0042503B" w:rsidRDefault="0042503B" w:rsidP="00A66BC5">
      <w:pPr>
        <w:numPr>
          <w:ilvl w:val="0"/>
          <w:numId w:val="2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NYC taxi trip duration prediction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18</w:t>
      </w:r>
      <w:proofErr w:type="gramStart"/>
      <w:r>
        <w:rPr>
          <w:rFonts w:ascii="Arial" w:hAnsi="Arial" w:cs="Arial"/>
          <w:b/>
          <w:bCs/>
          <w:sz w:val="24"/>
          <w:szCs w:val="24"/>
        </w:rPr>
        <w:t>.Dimensionality</w:t>
      </w:r>
      <w:proofErr w:type="gramEnd"/>
      <w:r>
        <w:rPr>
          <w:rFonts w:ascii="Arial" w:hAnsi="Arial" w:cs="Arial"/>
          <w:b/>
          <w:bCs/>
          <w:sz w:val="24"/>
          <w:szCs w:val="24"/>
        </w:rPr>
        <w:t xml:space="preserve"> Reduction (Part I)</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Dimensionality Reduction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Dimensionality Reduction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Common Dimensionality Reduction Techniques</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Common Dimensionality Reduction Techniques</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Missing Value Ratio</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Missing Value Ratio Implementation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Missing Value Ratio</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Low Variance Filter</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Low Variance Filter Implementation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Low Variance Filter</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High Correlation Filter</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High Correlation Filter Implementation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High Correlation Filter</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Backward Feature Elimination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Backward Feature Elimination Implementation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Backward Feature Elimination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Forward Feature Selection</w:t>
      </w:r>
    </w:p>
    <w:p w:rsidR="0042503B" w:rsidRDefault="0042503B" w:rsidP="00A66BC5">
      <w:pPr>
        <w:numPr>
          <w:ilvl w:val="0"/>
          <w:numId w:val="2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Forward Feature Selection Implementation</w:t>
      </w:r>
    </w:p>
    <w:p w:rsidR="0042503B" w:rsidRDefault="0042503B" w:rsidP="00A66BC5">
      <w:pPr>
        <w:numPr>
          <w:ilvl w:val="0"/>
          <w:numId w:val="21"/>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Quiz: Forward Feature Selection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19</w:t>
      </w:r>
      <w:proofErr w:type="gramStart"/>
      <w:r>
        <w:rPr>
          <w:rFonts w:ascii="Arial" w:hAnsi="Arial" w:cs="Arial"/>
          <w:b/>
          <w:bCs/>
          <w:sz w:val="24"/>
          <w:szCs w:val="24"/>
        </w:rPr>
        <w:t>.Decision</w:t>
      </w:r>
      <w:proofErr w:type="gramEnd"/>
      <w:r>
        <w:rPr>
          <w:rFonts w:ascii="Arial" w:hAnsi="Arial" w:cs="Arial"/>
          <w:b/>
          <w:bCs/>
          <w:sz w:val="24"/>
          <w:szCs w:val="24"/>
        </w:rPr>
        <w:t xml:space="preserve"> Tree</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Purity in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Purity in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Terminologies Related to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Terminologies Related to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Select the Best Split Point in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How to Select the Best Split Point in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Chi-Square</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Chi-Square</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Information Gain</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Information Gain</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Reduction in Variance</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Reduction in Variance</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Optimizing Performance of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Optimizing Performance of Decision Trees</w:t>
      </w:r>
    </w:p>
    <w:p w:rsidR="0042503B" w:rsidRDefault="0042503B" w:rsidP="00A66BC5">
      <w:pPr>
        <w:numPr>
          <w:ilvl w:val="0"/>
          <w:numId w:val="2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Decision Tree Implementation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lastRenderedPageBreak/>
        <w:t>20</w:t>
      </w:r>
      <w:proofErr w:type="gramStart"/>
      <w:r>
        <w:rPr>
          <w:rFonts w:ascii="Arial" w:hAnsi="Arial" w:cs="Arial"/>
          <w:b/>
          <w:bCs/>
          <w:sz w:val="24"/>
          <w:szCs w:val="24"/>
        </w:rPr>
        <w:t>.Feature</w:t>
      </w:r>
      <w:proofErr w:type="gramEnd"/>
      <w:r>
        <w:rPr>
          <w:rFonts w:ascii="Arial" w:hAnsi="Arial" w:cs="Arial"/>
          <w:b/>
          <w:bCs/>
          <w:sz w:val="24"/>
          <w:szCs w:val="24"/>
        </w:rPr>
        <w:t xml:space="preserve"> Engineering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Feature Engineering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on Feature Engineering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of the module</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Transformation</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Feature Transformation</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Scaling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Feature Scaling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Encoding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Feature Encoding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Combining Sparse classes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Combining Sparse classes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Generation: Binning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Interaction</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Feature Interaction</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Generating Features: Missing Values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Frequency Encoding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Frequency Encoding</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Engineering: Date Time Features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w:t>
      </w:r>
      <w:proofErr w:type="spellStart"/>
      <w:r>
        <w:rPr>
          <w:rStyle w:val="course-curriculumchapter-lesson"/>
          <w:rFonts w:ascii="Arial" w:hAnsi="Arial" w:cs="Arial"/>
          <w:color w:val="191919"/>
          <w:sz w:val="14"/>
          <w:szCs w:val="14"/>
        </w:rPr>
        <w:t>DateTime</w:t>
      </w:r>
      <w:proofErr w:type="spellEnd"/>
      <w:r>
        <w:rPr>
          <w:rStyle w:val="course-curriculumchapter-lesson"/>
          <w:rFonts w:ascii="Arial" w:hAnsi="Arial" w:cs="Arial"/>
          <w:color w:val="191919"/>
          <w:sz w:val="14"/>
          <w:szCs w:val="14"/>
        </w:rPr>
        <w:t xml:space="preserve"> Features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Implementing </w:t>
      </w:r>
      <w:proofErr w:type="spellStart"/>
      <w:r>
        <w:rPr>
          <w:rStyle w:val="course-curriculumchapter-lesson"/>
          <w:rFonts w:ascii="Arial" w:hAnsi="Arial" w:cs="Arial"/>
          <w:color w:val="191919"/>
          <w:sz w:val="14"/>
          <w:szCs w:val="14"/>
        </w:rPr>
        <w:t>DateTime</w:t>
      </w:r>
      <w:proofErr w:type="spellEnd"/>
      <w:r>
        <w:rPr>
          <w:rStyle w:val="course-curriculumchapter-lesson"/>
          <w:rFonts w:ascii="Arial" w:hAnsi="Arial" w:cs="Arial"/>
          <w:color w:val="191919"/>
          <w:sz w:val="14"/>
          <w:szCs w:val="14"/>
        </w:rPr>
        <w:t xml:space="preserve"> Features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Automated Feature Engineering : Feature Tools</w:t>
      </w:r>
    </w:p>
    <w:p w:rsidR="0042503B" w:rsidRDefault="0042503B" w:rsidP="00A66BC5">
      <w:pPr>
        <w:numPr>
          <w:ilvl w:val="0"/>
          <w:numId w:val="2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Feature tools</w:t>
      </w:r>
    </w:p>
    <w:p w:rsidR="0042503B" w:rsidRDefault="0042503B" w:rsidP="0042503B">
      <w:pPr>
        <w:pStyle w:val="Heading5"/>
        <w:spacing w:before="0"/>
        <w:rPr>
          <w:rFonts w:ascii="Arial" w:hAnsi="Arial" w:cs="Arial"/>
          <w:sz w:val="24"/>
          <w:szCs w:val="24"/>
        </w:rPr>
      </w:pPr>
      <w:r>
        <w:rPr>
          <w:rFonts w:ascii="Arial" w:hAnsi="Arial" w:cs="Arial"/>
          <w:b/>
          <w:bCs/>
          <w:sz w:val="24"/>
          <w:szCs w:val="24"/>
        </w:rPr>
        <w:t>21</w:t>
      </w:r>
      <w:proofErr w:type="gramStart"/>
      <w:r>
        <w:rPr>
          <w:rFonts w:ascii="Arial" w:hAnsi="Arial" w:cs="Arial"/>
          <w:b/>
          <w:bCs/>
          <w:sz w:val="24"/>
          <w:szCs w:val="24"/>
        </w:rPr>
        <w:t>.Share</w:t>
      </w:r>
      <w:proofErr w:type="gramEnd"/>
      <w:r>
        <w:rPr>
          <w:rFonts w:ascii="Arial" w:hAnsi="Arial" w:cs="Arial"/>
          <w:b/>
          <w:bCs/>
          <w:sz w:val="24"/>
          <w:szCs w:val="24"/>
        </w:rPr>
        <w:t xml:space="preserve"> your </w:t>
      </w:r>
      <w:proofErr w:type="spellStart"/>
      <w:r>
        <w:rPr>
          <w:rFonts w:ascii="Arial" w:hAnsi="Arial" w:cs="Arial"/>
          <w:b/>
          <w:bCs/>
          <w:sz w:val="24"/>
          <w:szCs w:val="24"/>
        </w:rPr>
        <w:t>Learnings</w:t>
      </w:r>
      <w:proofErr w:type="spellEnd"/>
    </w:p>
    <w:p w:rsidR="0042503B" w:rsidRDefault="0042503B" w:rsidP="00A66BC5">
      <w:pPr>
        <w:numPr>
          <w:ilvl w:val="0"/>
          <w:numId w:val="24"/>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 xml:space="preserve">Write for Analytics </w:t>
      </w:r>
      <w:proofErr w:type="spellStart"/>
      <w:r>
        <w:rPr>
          <w:rStyle w:val="course-curriculumchapter-lesson"/>
          <w:rFonts w:ascii="Arial" w:hAnsi="Arial" w:cs="Arial"/>
          <w:color w:val="191919"/>
          <w:sz w:val="14"/>
          <w:szCs w:val="14"/>
        </w:rPr>
        <w:t>Vidhya's</w:t>
      </w:r>
      <w:proofErr w:type="spellEnd"/>
      <w:r>
        <w:rPr>
          <w:rStyle w:val="course-curriculumchapter-lesson"/>
          <w:rFonts w:ascii="Arial" w:hAnsi="Arial" w:cs="Arial"/>
          <w:color w:val="191919"/>
          <w:sz w:val="14"/>
          <w:szCs w:val="14"/>
        </w:rPr>
        <w:t xml:space="preserve"> Medium Publication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22</w:t>
      </w:r>
      <w:proofErr w:type="gramStart"/>
      <w:r>
        <w:rPr>
          <w:rFonts w:ascii="Arial" w:hAnsi="Arial" w:cs="Arial"/>
          <w:b/>
          <w:bCs/>
          <w:sz w:val="24"/>
          <w:szCs w:val="24"/>
        </w:rPr>
        <w:t>.Project</w:t>
      </w:r>
      <w:proofErr w:type="gramEnd"/>
      <w:r>
        <w:rPr>
          <w:rFonts w:ascii="Arial" w:hAnsi="Arial" w:cs="Arial"/>
          <w:b/>
          <w:bCs/>
          <w:sz w:val="24"/>
          <w:szCs w:val="24"/>
        </w:rPr>
        <w:t>: NYC Taxi Trip Duration prediction</w:t>
      </w:r>
    </w:p>
    <w:p w:rsidR="0042503B" w:rsidRDefault="0042503B" w:rsidP="00A66BC5">
      <w:pPr>
        <w:numPr>
          <w:ilvl w:val="0"/>
          <w:numId w:val="2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Exploring the NYC dataset</w:t>
      </w:r>
    </w:p>
    <w:p w:rsidR="0042503B" w:rsidRDefault="0042503B" w:rsidP="00A66BC5">
      <w:pPr>
        <w:numPr>
          <w:ilvl w:val="0"/>
          <w:numId w:val="2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Predicting the NYC taxi trip duration</w:t>
      </w:r>
    </w:p>
    <w:p w:rsidR="0042503B" w:rsidRDefault="0042503B" w:rsidP="00A66BC5">
      <w:pPr>
        <w:numPr>
          <w:ilvl w:val="0"/>
          <w:numId w:val="2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Predicting the NYC taxi trip duration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23</w:t>
      </w:r>
      <w:proofErr w:type="gramStart"/>
      <w:r>
        <w:rPr>
          <w:rFonts w:ascii="Arial" w:hAnsi="Arial" w:cs="Arial"/>
          <w:b/>
          <w:bCs/>
          <w:sz w:val="24"/>
          <w:szCs w:val="24"/>
        </w:rPr>
        <w:t>.Working</w:t>
      </w:r>
      <w:proofErr w:type="gramEnd"/>
      <w:r>
        <w:rPr>
          <w:rFonts w:ascii="Arial" w:hAnsi="Arial" w:cs="Arial"/>
          <w:b/>
          <w:bCs/>
          <w:sz w:val="24"/>
          <w:szCs w:val="24"/>
        </w:rPr>
        <w:t xml:space="preserve"> with Text Data</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Text Feature Engineering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Text Feature Engineering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Create Basic Text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Create Basic Text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Extract Information using Regular Expressions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Extract Information using Regular Expressions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Learn to use Regular Expressions in Python</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Learn to use Regular Expressions in Python</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Cleaning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Text Cleaning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Create Linguistic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Create Linguistic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Bag-of-Words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Bag-of-Words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Pre-processing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Text Pre-processing</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TF-IDF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TF-IDF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Word Embeddings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Create word2vec Features</w:t>
      </w:r>
    </w:p>
    <w:p w:rsidR="0042503B" w:rsidRDefault="0042503B" w:rsidP="00A66BC5">
      <w:pPr>
        <w:numPr>
          <w:ilvl w:val="0"/>
          <w:numId w:val="2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Word Embeddings</w:t>
      </w:r>
    </w:p>
    <w:p w:rsidR="0042503B" w:rsidRDefault="0042503B" w:rsidP="0042503B">
      <w:pPr>
        <w:pStyle w:val="Heading5"/>
        <w:spacing w:before="0"/>
        <w:rPr>
          <w:rFonts w:ascii="Arial" w:hAnsi="Arial" w:cs="Arial"/>
          <w:sz w:val="24"/>
          <w:szCs w:val="24"/>
        </w:rPr>
      </w:pPr>
      <w:r>
        <w:rPr>
          <w:rFonts w:ascii="Arial" w:hAnsi="Arial" w:cs="Arial"/>
          <w:b/>
          <w:bCs/>
          <w:sz w:val="24"/>
          <w:szCs w:val="24"/>
        </w:rPr>
        <w:t>24</w:t>
      </w:r>
      <w:proofErr w:type="gramStart"/>
      <w:r>
        <w:rPr>
          <w:rFonts w:ascii="Arial" w:hAnsi="Arial" w:cs="Arial"/>
          <w:b/>
          <w:bCs/>
          <w:sz w:val="24"/>
          <w:szCs w:val="24"/>
        </w:rPr>
        <w:t>.Naïve</w:t>
      </w:r>
      <w:proofErr w:type="gramEnd"/>
      <w:r>
        <w:rPr>
          <w:rFonts w:ascii="Arial" w:hAnsi="Arial" w:cs="Arial"/>
          <w:b/>
          <w:bCs/>
          <w:sz w:val="24"/>
          <w:szCs w:val="24"/>
        </w:rPr>
        <w:t xml:space="preserve"> </w:t>
      </w:r>
      <w:proofErr w:type="spellStart"/>
      <w:r>
        <w:rPr>
          <w:rFonts w:ascii="Arial" w:hAnsi="Arial" w:cs="Arial"/>
          <w:b/>
          <w:bCs/>
          <w:sz w:val="24"/>
          <w:szCs w:val="2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Introduction to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Conditional Probability and </w:t>
      </w:r>
      <w:proofErr w:type="spellStart"/>
      <w:r>
        <w:rPr>
          <w:rStyle w:val="course-curriculumchapter-lesson"/>
          <w:rFonts w:ascii="Arial" w:hAnsi="Arial" w:cs="Arial"/>
          <w:color w:val="191919"/>
          <w:sz w:val="14"/>
          <w:szCs w:val="14"/>
        </w:rPr>
        <w:t>Bayes</w:t>
      </w:r>
      <w:proofErr w:type="spellEnd"/>
      <w:r>
        <w:rPr>
          <w:rStyle w:val="course-curriculumchapter-lesson"/>
          <w:rFonts w:ascii="Arial" w:hAnsi="Arial" w:cs="Arial"/>
          <w:color w:val="191919"/>
          <w:sz w:val="14"/>
          <w:szCs w:val="14"/>
        </w:rPr>
        <w:t xml:space="preserve"> Theorem</w:t>
      </w:r>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Working of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Conditional Probability and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Math Behind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Types of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2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Types of Naive </w:t>
      </w:r>
      <w:proofErr w:type="spellStart"/>
      <w:r>
        <w:rPr>
          <w:rStyle w:val="course-curriculumchapter-lesson"/>
          <w:rFonts w:ascii="Arial" w:hAnsi="Arial" w:cs="Arial"/>
          <w:color w:val="191919"/>
          <w:sz w:val="14"/>
          <w:szCs w:val="14"/>
        </w:rPr>
        <w:t>Bayes</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25</w:t>
      </w:r>
      <w:proofErr w:type="gramStart"/>
      <w:r>
        <w:rPr>
          <w:rFonts w:ascii="Arial" w:hAnsi="Arial" w:cs="Arial"/>
          <w:b/>
          <w:bCs/>
          <w:sz w:val="24"/>
          <w:szCs w:val="24"/>
        </w:rPr>
        <w:t>.Multiclass</w:t>
      </w:r>
      <w:proofErr w:type="gramEnd"/>
      <w:r>
        <w:rPr>
          <w:rFonts w:ascii="Arial" w:hAnsi="Arial" w:cs="Arial"/>
          <w:b/>
          <w:bCs/>
          <w:sz w:val="24"/>
          <w:szCs w:val="24"/>
        </w:rPr>
        <w:t xml:space="preserve"> and </w:t>
      </w:r>
      <w:proofErr w:type="spellStart"/>
      <w:r>
        <w:rPr>
          <w:rFonts w:ascii="Arial" w:hAnsi="Arial" w:cs="Arial"/>
          <w:b/>
          <w:bCs/>
          <w:sz w:val="24"/>
          <w:szCs w:val="24"/>
        </w:rPr>
        <w:t>Multilabel</w:t>
      </w:r>
      <w:proofErr w:type="spellEnd"/>
    </w:p>
    <w:p w:rsidR="0042503B" w:rsidRDefault="0042503B" w:rsidP="00A66BC5">
      <w:pPr>
        <w:numPr>
          <w:ilvl w:val="0"/>
          <w:numId w:val="2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how to solve Multiclass and </w:t>
      </w:r>
      <w:proofErr w:type="spellStart"/>
      <w:r>
        <w:rPr>
          <w:rStyle w:val="course-curriculumchapter-lesson"/>
          <w:rFonts w:ascii="Arial" w:hAnsi="Arial" w:cs="Arial"/>
          <w:color w:val="191919"/>
          <w:sz w:val="14"/>
          <w:szCs w:val="14"/>
        </w:rPr>
        <w:t>Multilabel</w:t>
      </w:r>
      <w:proofErr w:type="spellEnd"/>
      <w:r>
        <w:rPr>
          <w:rStyle w:val="course-curriculumchapter-lesson"/>
          <w:rFonts w:ascii="Arial" w:hAnsi="Arial" w:cs="Arial"/>
          <w:color w:val="191919"/>
          <w:sz w:val="14"/>
          <w:szCs w:val="14"/>
        </w:rPr>
        <w:t xml:space="preserve"> Classification Problem</w:t>
      </w:r>
    </w:p>
    <w:p w:rsidR="0042503B" w:rsidRDefault="0042503B" w:rsidP="00A66BC5">
      <w:pPr>
        <w:numPr>
          <w:ilvl w:val="0"/>
          <w:numId w:val="2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Multiclass and </w:t>
      </w:r>
      <w:proofErr w:type="spellStart"/>
      <w:r>
        <w:rPr>
          <w:rStyle w:val="course-curriculumchapter-lesson"/>
          <w:rFonts w:ascii="Arial" w:hAnsi="Arial" w:cs="Arial"/>
          <w:color w:val="191919"/>
          <w:sz w:val="14"/>
          <w:szCs w:val="14"/>
        </w:rPr>
        <w:t>Multilabel</w:t>
      </w:r>
      <w:proofErr w:type="spellEnd"/>
    </w:p>
    <w:p w:rsidR="0042503B" w:rsidRDefault="0042503B" w:rsidP="00A66BC5">
      <w:pPr>
        <w:numPr>
          <w:ilvl w:val="0"/>
          <w:numId w:val="2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Evaluation Metrics: Multi Class Classification</w:t>
      </w:r>
    </w:p>
    <w:p w:rsidR="0042503B" w:rsidRDefault="0042503B" w:rsidP="00A66BC5">
      <w:pPr>
        <w:numPr>
          <w:ilvl w:val="0"/>
          <w:numId w:val="28"/>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Quiz: Evaluation Metrics for Multi Class Classification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26</w:t>
      </w:r>
      <w:proofErr w:type="gramStart"/>
      <w:r>
        <w:rPr>
          <w:rFonts w:ascii="Arial" w:hAnsi="Arial" w:cs="Arial"/>
          <w:b/>
          <w:bCs/>
          <w:sz w:val="24"/>
          <w:szCs w:val="24"/>
        </w:rPr>
        <w:t>.Project</w:t>
      </w:r>
      <w:proofErr w:type="gramEnd"/>
      <w:r>
        <w:rPr>
          <w:rFonts w:ascii="Arial" w:hAnsi="Arial" w:cs="Arial"/>
          <w:b/>
          <w:bCs/>
          <w:sz w:val="24"/>
          <w:szCs w:val="24"/>
        </w:rPr>
        <w:t>: Web Page Classification</w:t>
      </w:r>
    </w:p>
    <w:p w:rsidR="0042503B" w:rsidRDefault="0042503B" w:rsidP="00A66BC5">
      <w:pPr>
        <w:numPr>
          <w:ilvl w:val="0"/>
          <w:numId w:val="2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 Statement</w:t>
      </w:r>
    </w:p>
    <w:p w:rsidR="0042503B" w:rsidRDefault="0042503B" w:rsidP="00A66BC5">
      <w:pPr>
        <w:numPr>
          <w:ilvl w:val="0"/>
          <w:numId w:val="2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Data</w:t>
      </w:r>
    </w:p>
    <w:p w:rsidR="0042503B" w:rsidRDefault="0042503B" w:rsidP="00A66BC5">
      <w:pPr>
        <w:numPr>
          <w:ilvl w:val="0"/>
          <w:numId w:val="2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Building a Web Page Classifier</w:t>
      </w:r>
    </w:p>
    <w:p w:rsidR="0042503B" w:rsidRDefault="0042503B" w:rsidP="0042503B">
      <w:pPr>
        <w:pStyle w:val="Heading5"/>
        <w:spacing w:before="0"/>
        <w:rPr>
          <w:rFonts w:ascii="Arial" w:hAnsi="Arial" w:cs="Arial"/>
          <w:sz w:val="24"/>
          <w:szCs w:val="24"/>
        </w:rPr>
      </w:pPr>
      <w:r>
        <w:rPr>
          <w:rFonts w:ascii="Arial" w:hAnsi="Arial" w:cs="Arial"/>
          <w:b/>
          <w:bCs/>
          <w:sz w:val="24"/>
          <w:szCs w:val="24"/>
        </w:rPr>
        <w:t>27</w:t>
      </w:r>
      <w:proofErr w:type="gramStart"/>
      <w:r>
        <w:rPr>
          <w:rFonts w:ascii="Arial" w:hAnsi="Arial" w:cs="Arial"/>
          <w:b/>
          <w:bCs/>
          <w:sz w:val="24"/>
          <w:szCs w:val="24"/>
        </w:rPr>
        <w:t>.Basics</w:t>
      </w:r>
      <w:proofErr w:type="gramEnd"/>
      <w:r>
        <w:rPr>
          <w:rFonts w:ascii="Arial" w:hAnsi="Arial" w:cs="Arial"/>
          <w:b/>
          <w:bCs/>
          <w:sz w:val="24"/>
          <w:szCs w:val="24"/>
        </w:rPr>
        <w:t xml:space="preserve"> of Ensemble Techniques</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Ensemble</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Ensemble</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Basic Ensemble Techniques</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Basic Ensemble Techniques</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Basic Ensemble Techniques</w:t>
      </w:r>
    </w:p>
    <w:p w:rsidR="0042503B" w:rsidRDefault="0042503B" w:rsidP="00A66BC5">
      <w:pPr>
        <w:numPr>
          <w:ilvl w:val="0"/>
          <w:numId w:val="3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Why Ensemble Models Work Well?</w:t>
      </w:r>
    </w:p>
    <w:p w:rsidR="0042503B" w:rsidRDefault="0042503B" w:rsidP="0042503B">
      <w:pPr>
        <w:pStyle w:val="Heading5"/>
        <w:spacing w:before="0"/>
        <w:rPr>
          <w:rFonts w:ascii="Arial" w:hAnsi="Arial" w:cs="Arial"/>
          <w:sz w:val="24"/>
          <w:szCs w:val="24"/>
        </w:rPr>
      </w:pPr>
      <w:r>
        <w:rPr>
          <w:rFonts w:ascii="Arial" w:hAnsi="Arial" w:cs="Arial"/>
          <w:b/>
          <w:bCs/>
          <w:sz w:val="24"/>
          <w:szCs w:val="24"/>
        </w:rPr>
        <w:t>28</w:t>
      </w:r>
      <w:proofErr w:type="gramStart"/>
      <w:r>
        <w:rPr>
          <w:rFonts w:ascii="Arial" w:hAnsi="Arial" w:cs="Arial"/>
          <w:b/>
          <w:bCs/>
          <w:sz w:val="24"/>
          <w:szCs w:val="24"/>
        </w:rPr>
        <w:t>.Advance</w:t>
      </w:r>
      <w:proofErr w:type="gramEnd"/>
      <w:r>
        <w:rPr>
          <w:rFonts w:ascii="Arial" w:hAnsi="Arial" w:cs="Arial"/>
          <w:b/>
          <w:bCs/>
          <w:sz w:val="24"/>
          <w:szCs w:val="24"/>
        </w:rPr>
        <w:t xml:space="preserve"> Ensemble Techniques</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Stacking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Stacking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Variants of Stacking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Variants of Stacking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Variants of Stacking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Blending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Implementation: Blending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Blending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Bootstrap Sampling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Bootstrap Sampling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Introduction to Random Forest</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Random Forest</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Hyper-parameters of Random Forest</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Hyper-parameters of Random Forest</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Random Forest</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boosting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Boosting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Gradient Boosting Algorithm (GBM)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Gradient Boosting Algorithm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Math Behind GBM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GBM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Extreme Gradient Boosting (XGBM)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XGBM</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Extreme Gradient Boosting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Adaptive Boosting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Adaptive Boosting</w:t>
      </w:r>
    </w:p>
    <w:p w:rsidR="0042503B" w:rsidRDefault="0042503B" w:rsidP="00A66BC5">
      <w:pPr>
        <w:numPr>
          <w:ilvl w:val="0"/>
          <w:numId w:val="3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Adaptive Boosting</w:t>
      </w:r>
    </w:p>
    <w:p w:rsidR="0042503B" w:rsidRDefault="0042503B" w:rsidP="0042503B">
      <w:pPr>
        <w:pStyle w:val="Heading5"/>
        <w:spacing w:before="0"/>
        <w:rPr>
          <w:rFonts w:ascii="Arial" w:hAnsi="Arial" w:cs="Arial"/>
          <w:sz w:val="24"/>
          <w:szCs w:val="24"/>
        </w:rPr>
      </w:pPr>
      <w:r>
        <w:rPr>
          <w:rFonts w:ascii="Arial" w:hAnsi="Arial" w:cs="Arial"/>
          <w:b/>
          <w:bCs/>
          <w:sz w:val="24"/>
          <w:szCs w:val="24"/>
        </w:rPr>
        <w:t>29</w:t>
      </w:r>
      <w:proofErr w:type="gramStart"/>
      <w:r>
        <w:rPr>
          <w:rFonts w:ascii="Arial" w:hAnsi="Arial" w:cs="Arial"/>
          <w:b/>
          <w:bCs/>
          <w:sz w:val="24"/>
          <w:szCs w:val="24"/>
        </w:rPr>
        <w:t>.Project</w:t>
      </w:r>
      <w:proofErr w:type="gramEnd"/>
      <w:r>
        <w:rPr>
          <w:rFonts w:ascii="Arial" w:hAnsi="Arial" w:cs="Arial"/>
          <w:b/>
          <w:bCs/>
          <w:sz w:val="24"/>
          <w:szCs w:val="24"/>
        </w:rPr>
        <w:t>: Ensemble Model on NYC Taxi Trip Duration Prediction</w:t>
      </w:r>
    </w:p>
    <w:p w:rsidR="0042503B" w:rsidRDefault="0042503B" w:rsidP="00A66BC5">
      <w:pPr>
        <w:numPr>
          <w:ilvl w:val="0"/>
          <w:numId w:val="3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Predicting the NYC Taxi Trip Duration</w:t>
      </w:r>
    </w:p>
    <w:p w:rsidR="0042503B" w:rsidRDefault="0042503B" w:rsidP="00A66BC5">
      <w:pPr>
        <w:numPr>
          <w:ilvl w:val="0"/>
          <w:numId w:val="3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Prediction the NYC Taxi Trip Duration: Dataset</w:t>
      </w:r>
    </w:p>
    <w:p w:rsidR="0042503B" w:rsidRDefault="0042503B" w:rsidP="0042503B">
      <w:pPr>
        <w:pStyle w:val="Heading5"/>
        <w:spacing w:before="0"/>
        <w:rPr>
          <w:rFonts w:ascii="Arial" w:hAnsi="Arial" w:cs="Arial"/>
          <w:sz w:val="24"/>
          <w:szCs w:val="24"/>
        </w:rPr>
      </w:pPr>
      <w:r>
        <w:rPr>
          <w:rFonts w:ascii="Arial" w:hAnsi="Arial" w:cs="Arial"/>
          <w:b/>
          <w:bCs/>
          <w:sz w:val="24"/>
          <w:szCs w:val="24"/>
        </w:rPr>
        <w:t>30</w:t>
      </w:r>
      <w:proofErr w:type="gramStart"/>
      <w:r>
        <w:rPr>
          <w:rFonts w:ascii="Arial" w:hAnsi="Arial" w:cs="Arial"/>
          <w:b/>
          <w:bCs/>
          <w:sz w:val="24"/>
          <w:szCs w:val="24"/>
        </w:rPr>
        <w:t>.Share</w:t>
      </w:r>
      <w:proofErr w:type="gramEnd"/>
      <w:r>
        <w:rPr>
          <w:rFonts w:ascii="Arial" w:hAnsi="Arial" w:cs="Arial"/>
          <w:b/>
          <w:bCs/>
          <w:sz w:val="24"/>
          <w:szCs w:val="24"/>
        </w:rPr>
        <w:t xml:space="preserve"> your </w:t>
      </w:r>
      <w:proofErr w:type="spellStart"/>
      <w:r>
        <w:rPr>
          <w:rFonts w:ascii="Arial" w:hAnsi="Arial" w:cs="Arial"/>
          <w:b/>
          <w:bCs/>
          <w:sz w:val="24"/>
          <w:szCs w:val="24"/>
        </w:rPr>
        <w:t>Learnings</w:t>
      </w:r>
      <w:proofErr w:type="spellEnd"/>
    </w:p>
    <w:p w:rsidR="0042503B" w:rsidRDefault="0042503B" w:rsidP="00A66BC5">
      <w:pPr>
        <w:numPr>
          <w:ilvl w:val="0"/>
          <w:numId w:val="3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Write for Analytics </w:t>
      </w:r>
      <w:proofErr w:type="spellStart"/>
      <w:r>
        <w:rPr>
          <w:rStyle w:val="course-curriculumchapter-lesson"/>
          <w:rFonts w:ascii="Arial" w:hAnsi="Arial" w:cs="Arial"/>
          <w:color w:val="191919"/>
          <w:sz w:val="14"/>
          <w:szCs w:val="14"/>
        </w:rPr>
        <w:t>Vidhya's</w:t>
      </w:r>
      <w:proofErr w:type="spellEnd"/>
      <w:r>
        <w:rPr>
          <w:rStyle w:val="course-curriculumchapter-lesson"/>
          <w:rFonts w:ascii="Arial" w:hAnsi="Arial" w:cs="Arial"/>
          <w:color w:val="191919"/>
          <w:sz w:val="14"/>
          <w:szCs w:val="14"/>
        </w:rPr>
        <w:t xml:space="preserve"> Medium Publication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31</w:t>
      </w:r>
      <w:proofErr w:type="gramStart"/>
      <w:r>
        <w:rPr>
          <w:rFonts w:ascii="Arial" w:hAnsi="Arial" w:cs="Arial"/>
          <w:b/>
          <w:bCs/>
          <w:sz w:val="24"/>
          <w:szCs w:val="24"/>
        </w:rPr>
        <w:t>.Hyperparameter</w:t>
      </w:r>
      <w:proofErr w:type="gramEnd"/>
      <w:r>
        <w:rPr>
          <w:rFonts w:ascii="Arial" w:hAnsi="Arial" w:cs="Arial"/>
          <w:b/>
          <w:bCs/>
          <w:sz w:val="24"/>
          <w:szCs w:val="24"/>
        </w:rPr>
        <w:t xml:space="preserve"> Tuning</w:t>
      </w:r>
    </w:p>
    <w:p w:rsidR="0042503B" w:rsidRDefault="0042503B" w:rsidP="00A66BC5">
      <w:pPr>
        <w:numPr>
          <w:ilvl w:val="0"/>
          <w:numId w:val="3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3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Different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 methods</w:t>
      </w:r>
    </w:p>
    <w:p w:rsidR="0042503B" w:rsidRDefault="0042503B" w:rsidP="00A66BC5">
      <w:pPr>
        <w:numPr>
          <w:ilvl w:val="0"/>
          <w:numId w:val="3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3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different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 methods</w:t>
      </w:r>
    </w:p>
    <w:p w:rsidR="0042503B" w:rsidRDefault="0042503B" w:rsidP="0042503B">
      <w:pPr>
        <w:pStyle w:val="Heading5"/>
        <w:spacing w:before="0"/>
        <w:rPr>
          <w:rFonts w:ascii="Arial" w:hAnsi="Arial" w:cs="Arial"/>
          <w:sz w:val="24"/>
          <w:szCs w:val="24"/>
        </w:rPr>
      </w:pPr>
      <w:r>
        <w:rPr>
          <w:rFonts w:ascii="Arial" w:hAnsi="Arial" w:cs="Arial"/>
          <w:b/>
          <w:bCs/>
          <w:sz w:val="24"/>
          <w:szCs w:val="24"/>
        </w:rPr>
        <w:t>32</w:t>
      </w:r>
      <w:proofErr w:type="gramStart"/>
      <w:r>
        <w:rPr>
          <w:rFonts w:ascii="Arial" w:hAnsi="Arial" w:cs="Arial"/>
          <w:b/>
          <w:bCs/>
          <w:sz w:val="24"/>
          <w:szCs w:val="24"/>
        </w:rPr>
        <w:t>.Support</w:t>
      </w:r>
      <w:proofErr w:type="gramEnd"/>
      <w:r>
        <w:rPr>
          <w:rFonts w:ascii="Arial" w:hAnsi="Arial" w:cs="Arial"/>
          <w:b/>
          <w:bCs/>
          <w:sz w:val="24"/>
          <w:szCs w:val="24"/>
        </w:rPr>
        <w:t xml:space="preserve"> Vector Machine</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SVM Algorithm</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Support Vector Machine</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SVM Kernel Tricks</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Kernels and </w:t>
      </w:r>
      <w:proofErr w:type="spellStart"/>
      <w:r>
        <w:rPr>
          <w:rStyle w:val="course-curriculumchapter-lesson"/>
          <w:rFonts w:ascii="Arial" w:hAnsi="Arial" w:cs="Arial"/>
          <w:color w:val="191919"/>
          <w:sz w:val="14"/>
          <w:szCs w:val="14"/>
        </w:rPr>
        <w:t>Hyperparameters</w:t>
      </w:r>
      <w:proofErr w:type="spellEnd"/>
      <w:r>
        <w:rPr>
          <w:rStyle w:val="course-curriculumchapter-lesson"/>
          <w:rFonts w:ascii="Arial" w:hAnsi="Arial" w:cs="Arial"/>
          <w:color w:val="191919"/>
          <w:sz w:val="14"/>
          <w:szCs w:val="14"/>
        </w:rPr>
        <w:t xml:space="preserve"> in SVM</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Support Vector Machine</w:t>
      </w:r>
    </w:p>
    <w:p w:rsidR="0042503B" w:rsidRDefault="0042503B" w:rsidP="00A66BC5">
      <w:pPr>
        <w:numPr>
          <w:ilvl w:val="0"/>
          <w:numId w:val="3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Kernel Tricks</w:t>
      </w:r>
    </w:p>
    <w:p w:rsidR="0042503B" w:rsidRDefault="0042503B" w:rsidP="0042503B">
      <w:pPr>
        <w:pStyle w:val="Heading5"/>
        <w:spacing w:before="0"/>
        <w:rPr>
          <w:rFonts w:ascii="Arial" w:hAnsi="Arial" w:cs="Arial"/>
          <w:sz w:val="24"/>
          <w:szCs w:val="24"/>
        </w:rPr>
      </w:pPr>
      <w:r>
        <w:rPr>
          <w:rFonts w:ascii="Arial" w:hAnsi="Arial" w:cs="Arial"/>
          <w:b/>
          <w:bCs/>
          <w:sz w:val="24"/>
          <w:szCs w:val="24"/>
        </w:rPr>
        <w:t>33</w:t>
      </w:r>
      <w:proofErr w:type="gramStart"/>
      <w:r>
        <w:rPr>
          <w:rFonts w:ascii="Arial" w:hAnsi="Arial" w:cs="Arial"/>
          <w:b/>
          <w:bCs/>
          <w:sz w:val="24"/>
          <w:szCs w:val="24"/>
        </w:rPr>
        <w:t>.Working</w:t>
      </w:r>
      <w:proofErr w:type="gramEnd"/>
      <w:r>
        <w:rPr>
          <w:rFonts w:ascii="Arial" w:hAnsi="Arial" w:cs="Arial"/>
          <w:b/>
          <w:bCs/>
          <w:sz w:val="24"/>
          <w:szCs w:val="24"/>
        </w:rPr>
        <w:t xml:space="preserve"> with Image Data</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Images</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Image data</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the Image Data</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transformations on Images</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Edge Features</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Histogram of Oriented Features (HOG)</w:t>
      </w:r>
    </w:p>
    <w:p w:rsidR="0042503B" w:rsidRDefault="0042503B" w:rsidP="00A66BC5">
      <w:pPr>
        <w:numPr>
          <w:ilvl w:val="0"/>
          <w:numId w:val="3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Image Features</w:t>
      </w:r>
    </w:p>
    <w:p w:rsidR="0042503B" w:rsidRDefault="0042503B" w:rsidP="0042503B">
      <w:pPr>
        <w:pStyle w:val="Heading5"/>
        <w:spacing w:before="0"/>
        <w:rPr>
          <w:rFonts w:ascii="Arial" w:hAnsi="Arial" w:cs="Arial"/>
          <w:sz w:val="24"/>
          <w:szCs w:val="24"/>
        </w:rPr>
      </w:pPr>
      <w:r>
        <w:rPr>
          <w:rFonts w:ascii="Arial" w:hAnsi="Arial" w:cs="Arial"/>
          <w:b/>
          <w:bCs/>
          <w:sz w:val="24"/>
          <w:szCs w:val="24"/>
        </w:rPr>
        <w:lastRenderedPageBreak/>
        <w:t>34</w:t>
      </w:r>
      <w:proofErr w:type="gramStart"/>
      <w:r>
        <w:rPr>
          <w:rFonts w:ascii="Arial" w:hAnsi="Arial" w:cs="Arial"/>
          <w:b/>
          <w:bCs/>
          <w:sz w:val="24"/>
          <w:szCs w:val="24"/>
        </w:rPr>
        <w:t>.Project</w:t>
      </w:r>
      <w:proofErr w:type="gramEnd"/>
      <w:r>
        <w:rPr>
          <w:rFonts w:ascii="Arial" w:hAnsi="Arial" w:cs="Arial"/>
          <w:b/>
          <w:bCs/>
          <w:sz w:val="24"/>
          <w:szCs w:val="24"/>
        </w:rPr>
        <w:t>: Malaria Detection using Blood Cell Images</w:t>
      </w:r>
    </w:p>
    <w:p w:rsidR="0042503B" w:rsidRDefault="0042503B" w:rsidP="00A66BC5">
      <w:pPr>
        <w:numPr>
          <w:ilvl w:val="0"/>
          <w:numId w:val="3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 Statement</w:t>
      </w:r>
    </w:p>
    <w:p w:rsidR="0042503B" w:rsidRDefault="0042503B" w:rsidP="00A66BC5">
      <w:pPr>
        <w:numPr>
          <w:ilvl w:val="0"/>
          <w:numId w:val="3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Detecting Malaria using Blood Cell Images</w:t>
      </w:r>
    </w:p>
    <w:p w:rsidR="0042503B" w:rsidRDefault="0042503B" w:rsidP="00A66BC5">
      <w:pPr>
        <w:numPr>
          <w:ilvl w:val="0"/>
          <w:numId w:val="3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Dataset: Malaria Detection using Blood Cell Images</w:t>
      </w:r>
    </w:p>
    <w:p w:rsidR="0042503B" w:rsidRDefault="0042503B" w:rsidP="0042503B">
      <w:pPr>
        <w:pStyle w:val="Heading5"/>
        <w:spacing w:before="0"/>
        <w:rPr>
          <w:rFonts w:ascii="Arial" w:hAnsi="Arial" w:cs="Arial"/>
          <w:sz w:val="24"/>
          <w:szCs w:val="24"/>
        </w:rPr>
      </w:pPr>
      <w:r>
        <w:rPr>
          <w:rFonts w:ascii="Arial" w:hAnsi="Arial" w:cs="Arial"/>
          <w:b/>
          <w:bCs/>
          <w:sz w:val="24"/>
          <w:szCs w:val="24"/>
        </w:rPr>
        <w:t>35</w:t>
      </w:r>
      <w:proofErr w:type="gramStart"/>
      <w:r>
        <w:rPr>
          <w:rFonts w:ascii="Arial" w:hAnsi="Arial" w:cs="Arial"/>
          <w:b/>
          <w:bCs/>
          <w:sz w:val="24"/>
          <w:szCs w:val="24"/>
        </w:rPr>
        <w:t>.Advance</w:t>
      </w:r>
      <w:proofErr w:type="gramEnd"/>
      <w:r>
        <w:rPr>
          <w:rFonts w:ascii="Arial" w:hAnsi="Arial" w:cs="Arial"/>
          <w:b/>
          <w:bCs/>
          <w:sz w:val="24"/>
          <w:szCs w:val="24"/>
        </w:rPr>
        <w:t xml:space="preserve"> Dimensionality Reduction</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Principal Component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Steps to perform Principal Component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Principal Component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Computation of the Covariance Matrix</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Finding the Eigenvectors and </w:t>
      </w:r>
      <w:proofErr w:type="spellStart"/>
      <w:r>
        <w:rPr>
          <w:rStyle w:val="course-curriculumchapter-lesson"/>
          <w:rFonts w:ascii="Arial" w:hAnsi="Arial" w:cs="Arial"/>
          <w:color w:val="191919"/>
          <w:sz w:val="14"/>
          <w:szCs w:val="14"/>
        </w:rPr>
        <w:t>Eigenvalues</w:t>
      </w:r>
      <w:proofErr w:type="spellEnd"/>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MNIST dataset</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Principal Component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Steps to perform PCA</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Factor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Steps to perform Factor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Factor Analysis</w:t>
      </w:r>
    </w:p>
    <w:p w:rsidR="0042503B"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Factor Analysis</w:t>
      </w:r>
    </w:p>
    <w:p w:rsidR="0042503B" w:rsidRPr="00527669" w:rsidRDefault="0042503B" w:rsidP="00A66BC5">
      <w:pPr>
        <w:numPr>
          <w:ilvl w:val="0"/>
          <w:numId w:val="3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Implementing Factor Analysis</w:t>
      </w:r>
    </w:p>
    <w:p w:rsidR="0042503B" w:rsidRDefault="0042503B" w:rsidP="0042503B">
      <w:pPr>
        <w:pStyle w:val="Heading5"/>
        <w:spacing w:before="0"/>
        <w:rPr>
          <w:rFonts w:ascii="Arial" w:hAnsi="Arial" w:cs="Arial"/>
          <w:sz w:val="24"/>
          <w:szCs w:val="24"/>
        </w:rPr>
      </w:pPr>
      <w:r>
        <w:rPr>
          <w:rFonts w:ascii="Arial" w:hAnsi="Arial" w:cs="Arial"/>
          <w:b/>
          <w:bCs/>
          <w:sz w:val="24"/>
          <w:szCs w:val="24"/>
        </w:rPr>
        <w:t>36</w:t>
      </w:r>
      <w:proofErr w:type="gramStart"/>
      <w:r>
        <w:rPr>
          <w:rFonts w:ascii="Arial" w:hAnsi="Arial" w:cs="Arial"/>
          <w:b/>
          <w:bCs/>
          <w:sz w:val="24"/>
          <w:szCs w:val="24"/>
        </w:rPr>
        <w:t>.Unsupervised</w:t>
      </w:r>
      <w:proofErr w:type="gramEnd"/>
      <w:r>
        <w:rPr>
          <w:rFonts w:ascii="Arial" w:hAnsi="Arial" w:cs="Arial"/>
          <w:b/>
          <w:bCs/>
          <w:sz w:val="24"/>
          <w:szCs w:val="24"/>
        </w:rPr>
        <w:t xml:space="preserve"> Machine Learning Methods</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Applications of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Evaluation Metrics for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Evaluation Metrics for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K-Means</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K-Means from Scratch Implementation</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Understanding K-Means</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Challenges with K-Means</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Choose Right k-Value</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K-Means Implementation</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K-Means Implementation</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Hierarchical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Implementation Hierarchical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Hierarchical Clustering</w:t>
      </w:r>
    </w:p>
    <w:p w:rsidR="0042503B" w:rsidRDefault="0042503B" w:rsidP="00A66BC5">
      <w:pPr>
        <w:numPr>
          <w:ilvl w:val="0"/>
          <w:numId w:val="3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Define Similarity between Clusters</w:t>
      </w:r>
    </w:p>
    <w:p w:rsidR="0042503B" w:rsidRDefault="0042503B" w:rsidP="0042503B">
      <w:pPr>
        <w:pStyle w:val="Heading5"/>
        <w:spacing w:before="0"/>
        <w:rPr>
          <w:rFonts w:ascii="Arial" w:hAnsi="Arial" w:cs="Arial"/>
          <w:sz w:val="24"/>
          <w:szCs w:val="24"/>
        </w:rPr>
      </w:pPr>
      <w:r>
        <w:rPr>
          <w:rFonts w:ascii="Arial" w:hAnsi="Arial" w:cs="Arial"/>
          <w:b/>
          <w:bCs/>
          <w:sz w:val="24"/>
          <w:szCs w:val="24"/>
        </w:rPr>
        <w:t>37</w:t>
      </w:r>
      <w:proofErr w:type="gramStart"/>
      <w:r>
        <w:rPr>
          <w:rFonts w:ascii="Arial" w:hAnsi="Arial" w:cs="Arial"/>
          <w:b/>
          <w:bCs/>
          <w:sz w:val="24"/>
          <w:szCs w:val="24"/>
        </w:rPr>
        <w:t>.Working</w:t>
      </w:r>
      <w:proofErr w:type="gramEnd"/>
      <w:r>
        <w:rPr>
          <w:rFonts w:ascii="Arial" w:hAnsi="Arial" w:cs="Arial"/>
          <w:b/>
          <w:bCs/>
          <w:sz w:val="24"/>
          <w:szCs w:val="24"/>
        </w:rPr>
        <w:t xml:space="preserve"> with Large Datasets: </w:t>
      </w:r>
      <w:proofErr w:type="spellStart"/>
      <w:r>
        <w:rPr>
          <w:rFonts w:ascii="Arial" w:hAnsi="Arial" w:cs="Arial"/>
          <w:b/>
          <w:bCs/>
          <w:sz w:val="24"/>
          <w:szCs w:val="24"/>
        </w:rPr>
        <w:t>Dask</w:t>
      </w:r>
      <w:proofErr w:type="spellEnd"/>
    </w:p>
    <w:p w:rsidR="0042503B" w:rsidRDefault="0042503B" w:rsidP="00A66BC5">
      <w:pPr>
        <w:numPr>
          <w:ilvl w:val="0"/>
          <w:numId w:val="4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Dask</w:t>
      </w:r>
      <w:proofErr w:type="spellEnd"/>
    </w:p>
    <w:p w:rsidR="0042503B" w:rsidRDefault="0042503B" w:rsidP="00A66BC5">
      <w:pPr>
        <w:numPr>
          <w:ilvl w:val="0"/>
          <w:numId w:val="4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w:t>
      </w:r>
      <w:proofErr w:type="spellStart"/>
      <w:r>
        <w:rPr>
          <w:rStyle w:val="course-curriculumchapter-lesson"/>
          <w:rFonts w:ascii="Arial" w:hAnsi="Arial" w:cs="Arial"/>
          <w:color w:val="191919"/>
          <w:sz w:val="14"/>
          <w:szCs w:val="14"/>
        </w:rPr>
        <w:t>Dask</w:t>
      </w:r>
      <w:proofErr w:type="spellEnd"/>
      <w:r>
        <w:rPr>
          <w:rStyle w:val="course-curriculumchapter-lesson"/>
          <w:rFonts w:ascii="Arial" w:hAnsi="Arial" w:cs="Arial"/>
          <w:color w:val="191919"/>
          <w:sz w:val="14"/>
          <w:szCs w:val="14"/>
        </w:rPr>
        <w:t xml:space="preserve"> Array and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4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w:t>
      </w:r>
      <w:proofErr w:type="spellStart"/>
      <w:r>
        <w:rPr>
          <w:rStyle w:val="course-curriculumchapter-lesson"/>
          <w:rFonts w:ascii="Arial" w:hAnsi="Arial" w:cs="Arial"/>
          <w:color w:val="191919"/>
          <w:sz w:val="14"/>
          <w:szCs w:val="14"/>
        </w:rPr>
        <w:t>Dask</w:t>
      </w:r>
      <w:proofErr w:type="spellEnd"/>
      <w:r>
        <w:rPr>
          <w:rStyle w:val="course-curriculumchapter-lesson"/>
          <w:rFonts w:ascii="Arial" w:hAnsi="Arial" w:cs="Arial"/>
          <w:color w:val="191919"/>
          <w:sz w:val="14"/>
          <w:szCs w:val="14"/>
        </w:rPr>
        <w:t xml:space="preserve"> Array and </w:t>
      </w:r>
      <w:proofErr w:type="spellStart"/>
      <w:r>
        <w:rPr>
          <w:rStyle w:val="course-curriculumchapter-lesson"/>
          <w:rFonts w:ascii="Arial" w:hAnsi="Arial" w:cs="Arial"/>
          <w:color w:val="191919"/>
          <w:sz w:val="14"/>
          <w:szCs w:val="14"/>
        </w:rPr>
        <w:t>Dataframes</w:t>
      </w:r>
      <w:proofErr w:type="spellEnd"/>
    </w:p>
    <w:p w:rsidR="0042503B" w:rsidRDefault="0042503B" w:rsidP="00A66BC5">
      <w:pPr>
        <w:numPr>
          <w:ilvl w:val="0"/>
          <w:numId w:val="4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Machine Learning using </w:t>
      </w:r>
      <w:proofErr w:type="spellStart"/>
      <w:r>
        <w:rPr>
          <w:rStyle w:val="course-curriculumchapter-lesson"/>
          <w:rFonts w:ascii="Arial" w:hAnsi="Arial" w:cs="Arial"/>
          <w:color w:val="191919"/>
          <w:sz w:val="14"/>
          <w:szCs w:val="14"/>
        </w:rPr>
        <w:t>Dask</w:t>
      </w:r>
      <w:proofErr w:type="spellEnd"/>
    </w:p>
    <w:p w:rsidR="0042503B" w:rsidRDefault="0042503B" w:rsidP="00A66BC5">
      <w:pPr>
        <w:numPr>
          <w:ilvl w:val="0"/>
          <w:numId w:val="4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Linear Regression model using </w:t>
      </w:r>
      <w:proofErr w:type="spellStart"/>
      <w:r>
        <w:rPr>
          <w:rStyle w:val="course-curriculumchapter-lesson"/>
          <w:rFonts w:ascii="Arial" w:hAnsi="Arial" w:cs="Arial"/>
          <w:color w:val="191919"/>
          <w:sz w:val="14"/>
          <w:szCs w:val="14"/>
        </w:rPr>
        <w:t>Dask</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38</w:t>
      </w:r>
      <w:proofErr w:type="gramStart"/>
      <w:r>
        <w:rPr>
          <w:rFonts w:ascii="Arial" w:hAnsi="Arial" w:cs="Arial"/>
          <w:b/>
          <w:bCs/>
          <w:sz w:val="24"/>
          <w:szCs w:val="24"/>
        </w:rPr>
        <w:t>.Automated</w:t>
      </w:r>
      <w:proofErr w:type="gramEnd"/>
      <w:r>
        <w:rPr>
          <w:rFonts w:ascii="Arial" w:hAnsi="Arial" w:cs="Arial"/>
          <w:b/>
          <w:bCs/>
          <w:sz w:val="24"/>
          <w:szCs w:val="24"/>
        </w:rPr>
        <w:t xml:space="preserve"> Machine Learning</w:t>
      </w:r>
    </w:p>
    <w:p w:rsidR="0042503B" w:rsidRDefault="0042503B" w:rsidP="00A66BC5">
      <w:pPr>
        <w:numPr>
          <w:ilvl w:val="0"/>
          <w:numId w:val="4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Automated Machine Learning</w:t>
      </w:r>
    </w:p>
    <w:p w:rsidR="0042503B" w:rsidRDefault="0042503B" w:rsidP="00A66BC5">
      <w:pPr>
        <w:numPr>
          <w:ilvl w:val="0"/>
          <w:numId w:val="4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 xml:space="preserve">Introduction to </w:t>
      </w:r>
      <w:proofErr w:type="spellStart"/>
      <w:r>
        <w:rPr>
          <w:rStyle w:val="course-curriculumchapter-lesson"/>
          <w:rFonts w:ascii="Arial" w:hAnsi="Arial" w:cs="Arial"/>
          <w:color w:val="191919"/>
          <w:sz w:val="14"/>
          <w:szCs w:val="14"/>
        </w:rPr>
        <w:t>MLBox</w:t>
      </w:r>
      <w:proofErr w:type="spellEnd"/>
    </w:p>
    <w:p w:rsidR="0042503B" w:rsidRDefault="0042503B" w:rsidP="00A66BC5">
      <w:pPr>
        <w:numPr>
          <w:ilvl w:val="0"/>
          <w:numId w:val="4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Implementing </w:t>
      </w:r>
      <w:proofErr w:type="spellStart"/>
      <w:r>
        <w:rPr>
          <w:rStyle w:val="course-curriculumchapter-lesson"/>
          <w:rFonts w:ascii="Arial" w:hAnsi="Arial" w:cs="Arial"/>
          <w:color w:val="191919"/>
          <w:sz w:val="14"/>
          <w:szCs w:val="14"/>
        </w:rPr>
        <w:t>MLBox</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39</w:t>
      </w:r>
      <w:proofErr w:type="gramStart"/>
      <w:r>
        <w:rPr>
          <w:rFonts w:ascii="Arial" w:hAnsi="Arial" w:cs="Arial"/>
          <w:b/>
          <w:bCs/>
          <w:sz w:val="24"/>
          <w:szCs w:val="24"/>
        </w:rPr>
        <w:t>.Introduction</w:t>
      </w:r>
      <w:proofErr w:type="gramEnd"/>
      <w:r>
        <w:rPr>
          <w:rFonts w:ascii="Arial" w:hAnsi="Arial" w:cs="Arial"/>
          <w:b/>
          <w:bCs/>
          <w:sz w:val="24"/>
          <w:szCs w:val="24"/>
        </w:rPr>
        <w:t xml:space="preserve"> to Neural Network</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Neural Network</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Introduction to Neural Network</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Forward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Forward </w:t>
      </w:r>
      <w:proofErr w:type="spellStart"/>
      <w:r>
        <w:rPr>
          <w:rStyle w:val="course-curriculumchapter-lesson"/>
          <w:rFonts w:ascii="Arial" w:hAnsi="Arial" w:cs="Arial"/>
          <w:color w:val="191919"/>
          <w:sz w:val="14"/>
          <w:szCs w:val="14"/>
        </w:rPr>
        <w:t>Propogation</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Math Behind Forward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Math Behind Forward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Error and Reason for Error</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Error and Reason for Error</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Gradient Descent Intuition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w:t>
      </w:r>
      <w:proofErr w:type="spellStart"/>
      <w:r>
        <w:rPr>
          <w:rStyle w:val="course-curriculumchapter-lesson"/>
          <w:rFonts w:ascii="Arial" w:hAnsi="Arial" w:cs="Arial"/>
          <w:color w:val="191919"/>
          <w:sz w:val="14"/>
          <w:szCs w:val="14"/>
        </w:rPr>
        <w:t>Maths</w:t>
      </w:r>
      <w:proofErr w:type="spellEnd"/>
      <w:r>
        <w:rPr>
          <w:rStyle w:val="course-curriculumchapter-lesson"/>
          <w:rFonts w:ascii="Arial" w:hAnsi="Arial" w:cs="Arial"/>
          <w:color w:val="191919"/>
          <w:sz w:val="14"/>
          <w:szCs w:val="14"/>
        </w:rPr>
        <w:t xml:space="preserve"> Behind Gradient Descent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Gradient Descent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Optimizers</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Optimizer</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Back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Back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Why </w:t>
      </w:r>
      <w:proofErr w:type="spellStart"/>
      <w:r>
        <w:rPr>
          <w:rStyle w:val="course-curriculumchapter-lesson"/>
          <w:rFonts w:ascii="Arial" w:hAnsi="Arial" w:cs="Arial"/>
          <w:color w:val="191919"/>
          <w:sz w:val="14"/>
          <w:szCs w:val="14"/>
        </w:rPr>
        <w:t>Numpy</w:t>
      </w:r>
      <w:proofErr w:type="spellEnd"/>
      <w:r>
        <w:rPr>
          <w:rStyle w:val="course-curriculumchapter-lesson"/>
          <w:rFonts w:ascii="Arial" w:hAnsi="Arial" w:cs="Arial"/>
          <w:color w:val="191919"/>
          <w:sz w:val="14"/>
          <w:szCs w:val="14"/>
        </w:rPr>
        <w: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Why </w:t>
      </w:r>
      <w:proofErr w:type="spellStart"/>
      <w:r>
        <w:rPr>
          <w:rStyle w:val="course-curriculumchapter-lesson"/>
          <w:rFonts w:ascii="Arial" w:hAnsi="Arial" w:cs="Arial"/>
          <w:color w:val="191919"/>
          <w:sz w:val="14"/>
          <w:szCs w:val="14"/>
        </w:rPr>
        <w:t>Numpy</w:t>
      </w:r>
      <w:proofErr w:type="spellEnd"/>
      <w:r>
        <w:rPr>
          <w:rStyle w:val="course-curriculumchapter-lesson"/>
          <w:rFonts w:ascii="Arial" w:hAnsi="Arial" w:cs="Arial"/>
          <w:color w:val="191919"/>
          <w:sz w:val="14"/>
          <w:szCs w:val="14"/>
        </w:rPr>
        <w: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the Steps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Understanding the Steps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Defining Parameters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Defining Parameters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Forward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Implementing Forward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Backward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Implementing Backward Propagation</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Notebook: Neural network from scratch</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Neural Network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Neural Network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Dataset: Emergency </w:t>
      </w:r>
      <w:proofErr w:type="spellStart"/>
      <w:r>
        <w:rPr>
          <w:rStyle w:val="course-curriculumchapter-lesson"/>
          <w:rFonts w:ascii="Arial" w:hAnsi="Arial" w:cs="Arial"/>
          <w:color w:val="191919"/>
          <w:sz w:val="14"/>
          <w:szCs w:val="14"/>
        </w:rPr>
        <w:t>vs</w:t>
      </w:r>
      <w:proofErr w:type="spellEnd"/>
      <w:r>
        <w:rPr>
          <w:rStyle w:val="course-curriculumchapter-lesson"/>
          <w:rFonts w:ascii="Arial" w:hAnsi="Arial" w:cs="Arial"/>
          <w:color w:val="191919"/>
          <w:sz w:val="14"/>
          <w:szCs w:val="14"/>
        </w:rPr>
        <w:t xml:space="preserve"> Non-Emergency Classification dataset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handle image data?</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How to handle Image data</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Exploring the Emergency Classification Dataset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Exploring the Emergency Classification Dataset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Loading and Pre-Processing Dataset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Loading and Pre-Processing Dataset</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Quiz: Solving the challenge</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Quiz: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Notebook: Simple Neural Network using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4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w:t>
      </w:r>
    </w:p>
    <w:p w:rsidR="0042503B" w:rsidRDefault="0042503B" w:rsidP="0042503B">
      <w:pPr>
        <w:pStyle w:val="Heading5"/>
        <w:spacing w:before="0"/>
        <w:rPr>
          <w:rFonts w:ascii="Arial" w:hAnsi="Arial" w:cs="Arial"/>
          <w:sz w:val="24"/>
          <w:szCs w:val="24"/>
        </w:rPr>
      </w:pPr>
      <w:r>
        <w:rPr>
          <w:rFonts w:ascii="Arial" w:hAnsi="Arial" w:cs="Arial"/>
          <w:b/>
          <w:bCs/>
          <w:sz w:val="24"/>
          <w:szCs w:val="24"/>
        </w:rPr>
        <w:t>40</w:t>
      </w:r>
      <w:proofErr w:type="gramStart"/>
      <w:r>
        <w:rPr>
          <w:rFonts w:ascii="Arial" w:hAnsi="Arial" w:cs="Arial"/>
          <w:b/>
          <w:bCs/>
          <w:sz w:val="24"/>
          <w:szCs w:val="24"/>
        </w:rPr>
        <w:t>.Model</w:t>
      </w:r>
      <w:proofErr w:type="gramEnd"/>
      <w:r>
        <w:rPr>
          <w:rFonts w:ascii="Arial" w:hAnsi="Arial" w:cs="Arial"/>
          <w:b/>
          <w:bCs/>
          <w:sz w:val="24"/>
          <w:szCs w:val="24"/>
        </w:rPr>
        <w:t xml:space="preserve"> Deployment</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Applications of real time machine learning systems</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 xml:space="preserve">Offline Batch Processing </w:t>
      </w:r>
      <w:proofErr w:type="spellStart"/>
      <w:r>
        <w:rPr>
          <w:rStyle w:val="course-curriculumchapter-lesson"/>
          <w:rFonts w:ascii="Arial" w:hAnsi="Arial" w:cs="Arial"/>
          <w:color w:val="191919"/>
          <w:sz w:val="14"/>
          <w:szCs w:val="14"/>
        </w:rPr>
        <w:t>vs</w:t>
      </w:r>
      <w:proofErr w:type="spellEnd"/>
      <w:r>
        <w:rPr>
          <w:rStyle w:val="course-curriculumchapter-lesson"/>
          <w:rFonts w:ascii="Arial" w:hAnsi="Arial" w:cs="Arial"/>
          <w:color w:val="191919"/>
          <w:sz w:val="14"/>
          <w:szCs w:val="14"/>
        </w:rPr>
        <w:t xml:space="preserve"> Real Time Systems</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make real time systems</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Fundamentals of Memory and Storage</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Client Server Architecture</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Exposing our API to the world</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Assessing the scale of the problem</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Requirements and Implementation Strategy of our Article Recommender System</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Dataset: Data and Code for Recommendation System</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Simple Text Matching System</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Similarity Between Two Articles</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Creating Similarity Model</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Creating APIs for our application</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Performance Analysis of APIs</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Git</w:t>
      </w:r>
      <w:proofErr w:type="spellEnd"/>
      <w:r>
        <w:rPr>
          <w:rStyle w:val="course-curriculumchapter-lesson"/>
          <w:rFonts w:ascii="Arial" w:hAnsi="Arial" w:cs="Arial"/>
          <w:color w:val="191919"/>
          <w:sz w:val="14"/>
          <w:szCs w:val="14"/>
        </w:rPr>
        <w:t xml:space="preserve"> and Collaboration</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Resource: Model Deployment</w:t>
      </w:r>
    </w:p>
    <w:p w:rsidR="0042503B" w:rsidRDefault="0042503B" w:rsidP="00A66BC5">
      <w:pPr>
        <w:numPr>
          <w:ilvl w:val="0"/>
          <w:numId w:val="4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Module Test: Model Deployment</w:t>
      </w:r>
    </w:p>
    <w:p w:rsidR="0042503B" w:rsidRDefault="0042503B" w:rsidP="0042503B">
      <w:pPr>
        <w:pStyle w:val="Heading5"/>
        <w:spacing w:before="0"/>
        <w:rPr>
          <w:rFonts w:ascii="Arial" w:hAnsi="Arial" w:cs="Arial"/>
          <w:sz w:val="24"/>
          <w:szCs w:val="24"/>
        </w:rPr>
      </w:pPr>
      <w:r>
        <w:rPr>
          <w:rFonts w:ascii="Arial" w:hAnsi="Arial" w:cs="Arial"/>
          <w:b/>
          <w:bCs/>
          <w:sz w:val="24"/>
          <w:szCs w:val="24"/>
        </w:rPr>
        <w:t>41</w:t>
      </w:r>
      <w:proofErr w:type="gramStart"/>
      <w:r>
        <w:rPr>
          <w:rFonts w:ascii="Arial" w:hAnsi="Arial" w:cs="Arial"/>
          <w:b/>
          <w:bCs/>
          <w:sz w:val="24"/>
          <w:szCs w:val="24"/>
        </w:rPr>
        <w:t>.Interpretability</w:t>
      </w:r>
      <w:proofErr w:type="gramEnd"/>
      <w:r>
        <w:rPr>
          <w:rFonts w:ascii="Arial" w:hAnsi="Arial" w:cs="Arial"/>
          <w:b/>
          <w:bCs/>
          <w:sz w:val="24"/>
          <w:szCs w:val="24"/>
        </w:rPr>
        <w:t xml:space="preserve"> of Machine Learning Models</w:t>
      </w:r>
    </w:p>
    <w:p w:rsidR="0042503B" w:rsidRDefault="0042503B" w:rsidP="00A66BC5">
      <w:pPr>
        <w:numPr>
          <w:ilvl w:val="0"/>
          <w:numId w:val="4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Machine Learning Interpretability</w:t>
      </w:r>
    </w:p>
    <w:p w:rsidR="0042503B" w:rsidRDefault="0042503B" w:rsidP="00A66BC5">
      <w:pPr>
        <w:numPr>
          <w:ilvl w:val="0"/>
          <w:numId w:val="4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Framework and Interpretable Models</w:t>
      </w:r>
    </w:p>
    <w:p w:rsidR="0042503B" w:rsidRDefault="0042503B" w:rsidP="00A66BC5">
      <w:pPr>
        <w:numPr>
          <w:ilvl w:val="0"/>
          <w:numId w:val="4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Model Agnostic Methods for Interpretability</w:t>
      </w:r>
    </w:p>
    <w:p w:rsidR="0042503B" w:rsidRPr="0042503B" w:rsidRDefault="0042503B" w:rsidP="00A66BC5">
      <w:pPr>
        <w:numPr>
          <w:ilvl w:val="0"/>
          <w:numId w:val="44"/>
        </w:numPr>
        <w:spacing w:beforeAutospacing="1" w:after="100" w:afterAutospacing="1" w:line="240" w:lineRule="auto"/>
        <w:ind w:left="0"/>
        <w:rPr>
          <w:rFonts w:ascii="Arial" w:hAnsi="Arial" w:cs="Arial"/>
          <w:color w:val="191919"/>
          <w:sz w:val="14"/>
          <w:szCs w:val="14"/>
        </w:rPr>
      </w:pPr>
      <w:r w:rsidRPr="0042503B">
        <w:rPr>
          <w:rStyle w:val="course-curriculumchapter-lesson"/>
          <w:rFonts w:ascii="Arial" w:hAnsi="Arial" w:cs="Arial"/>
          <w:color w:val="191919"/>
          <w:sz w:val="14"/>
          <w:szCs w:val="14"/>
        </w:rPr>
        <w:t>Implementing Interpretable Model</w:t>
      </w:r>
    </w:p>
    <w:p w:rsidR="0042503B" w:rsidRDefault="0042503B" w:rsidP="00A66BC5">
      <w:pPr>
        <w:numPr>
          <w:ilvl w:val="0"/>
          <w:numId w:val="44"/>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Implementing Global Surrogate and LIME</w:t>
      </w:r>
    </w:p>
    <w:p w:rsidR="0042503B" w:rsidRDefault="0042503B" w:rsidP="0042503B">
      <w:pPr>
        <w:pStyle w:val="ListParagraph"/>
        <w:rPr>
          <w:rFonts w:ascii="Arial" w:hAnsi="Arial" w:cs="Arial"/>
          <w:color w:val="191919"/>
          <w:sz w:val="14"/>
          <w:szCs w:val="14"/>
        </w:rPr>
      </w:pPr>
    </w:p>
    <w:p w:rsidR="0042503B" w:rsidRPr="0042503B" w:rsidRDefault="0042503B" w:rsidP="0042503B">
      <w:pPr>
        <w:pStyle w:val="Heading3"/>
        <w:rPr>
          <w:rFonts w:ascii="Arial" w:hAnsi="Arial" w:cs="Arial"/>
          <w:b w:val="0"/>
          <w:bCs w:val="0"/>
          <w:color w:val="191919"/>
          <w:sz w:val="16"/>
          <w:szCs w:val="16"/>
        </w:rPr>
      </w:pPr>
      <w:r w:rsidRPr="0042503B">
        <w:rPr>
          <w:rFonts w:ascii="Arial" w:hAnsi="Arial" w:cs="Arial"/>
          <w:b w:val="0"/>
          <w:bCs w:val="0"/>
          <w:color w:val="191919"/>
          <w:sz w:val="16"/>
          <w:szCs w:val="16"/>
        </w:rPr>
        <w:t>Machine Learning Project 1</w:t>
      </w:r>
    </w:p>
    <w:p w:rsidR="0042503B" w:rsidRPr="0042503B" w:rsidRDefault="0042503B" w:rsidP="0042503B">
      <w:pPr>
        <w:pStyle w:val="Heading4"/>
        <w:rPr>
          <w:rFonts w:ascii="Arial" w:hAnsi="Arial" w:cs="Arial"/>
          <w:b w:val="0"/>
          <w:bCs w:val="0"/>
          <w:color w:val="191919"/>
          <w:sz w:val="16"/>
          <w:szCs w:val="16"/>
        </w:rPr>
      </w:pPr>
      <w:r w:rsidRPr="0042503B">
        <w:rPr>
          <w:rFonts w:ascii="Arial" w:hAnsi="Arial" w:cs="Arial"/>
          <w:b w:val="0"/>
          <w:bCs w:val="0"/>
          <w:color w:val="191919"/>
          <w:sz w:val="16"/>
          <w:szCs w:val="16"/>
        </w:rPr>
        <w:t>NYC Taxi Trip Duration Prediction</w:t>
      </w:r>
    </w:p>
    <w:p w:rsidR="0042503B" w:rsidRPr="0042503B" w:rsidRDefault="0042503B" w:rsidP="0042503B">
      <w:pPr>
        <w:shd w:val="clear" w:color="auto" w:fill="FFFFFF"/>
        <w:rPr>
          <w:rFonts w:ascii="Arial" w:hAnsi="Arial" w:cs="Arial"/>
          <w:color w:val="191919"/>
          <w:sz w:val="16"/>
          <w:szCs w:val="16"/>
        </w:rPr>
      </w:pPr>
      <w:proofErr w:type="spellStart"/>
      <w:r w:rsidRPr="0042503B">
        <w:rPr>
          <w:rFonts w:ascii="Arial" w:hAnsi="Arial" w:cs="Arial"/>
          <w:color w:val="191919"/>
          <w:sz w:val="16"/>
          <w:szCs w:val="16"/>
        </w:rPr>
        <w:t>Uber</w:t>
      </w:r>
      <w:proofErr w:type="spellEnd"/>
      <w:r w:rsidRPr="0042503B">
        <w:rPr>
          <w:rFonts w:ascii="Arial" w:hAnsi="Arial" w:cs="Arial"/>
          <w:color w:val="191919"/>
          <w:sz w:val="16"/>
          <w:szCs w:val="16"/>
        </w:rPr>
        <w:t xml:space="preserve">, </w:t>
      </w:r>
      <w:proofErr w:type="spellStart"/>
      <w:r w:rsidRPr="0042503B">
        <w:rPr>
          <w:rFonts w:ascii="Arial" w:hAnsi="Arial" w:cs="Arial"/>
          <w:color w:val="191919"/>
          <w:sz w:val="16"/>
          <w:szCs w:val="16"/>
        </w:rPr>
        <w:t>Lyft</w:t>
      </w:r>
      <w:proofErr w:type="spellEnd"/>
      <w:r w:rsidRPr="0042503B">
        <w:rPr>
          <w:rFonts w:ascii="Arial" w:hAnsi="Arial" w:cs="Arial"/>
          <w:color w:val="191919"/>
          <w:sz w:val="16"/>
          <w:szCs w:val="16"/>
        </w:rPr>
        <w:t>, Ola and many more online ride hailing services are trying hard to use their extensive data to create data products such as pricing engines, driver allotment etc. To improve the efficiency of taxi dispatching systems for such services, it is important to be able to predict how long a driver will have his taxi occupied or in other words the trip duration. This project will cover techniques to extract important features and accurately predict trip duration for taxi trips in New York using data from TLC commission New York.</w:t>
      </w:r>
    </w:p>
    <w:p w:rsidR="0042503B" w:rsidRPr="00527669" w:rsidRDefault="0042503B" w:rsidP="0042503B">
      <w:pPr>
        <w:spacing w:beforeAutospacing="1" w:after="100" w:afterAutospacing="1" w:line="240" w:lineRule="auto"/>
        <w:rPr>
          <w:rFonts w:ascii="Arial" w:hAnsi="Arial" w:cs="Arial"/>
          <w:color w:val="191919"/>
          <w:sz w:val="14"/>
          <w:szCs w:val="14"/>
        </w:rPr>
      </w:pPr>
      <w:r>
        <w:rPr>
          <w:noProof/>
        </w:rPr>
        <w:drawing>
          <wp:inline distT="0" distB="0" distL="0" distR="0">
            <wp:extent cx="3017866" cy="1701338"/>
            <wp:effectExtent l="19050" t="0" r="0" b="0"/>
            <wp:docPr id="7" name="Picture 7" descr="Machine Learning 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Learning Project 1"/>
                    <pic:cNvPicPr>
                      <a:picLocks noChangeAspect="1" noChangeArrowheads="1"/>
                    </pic:cNvPicPr>
                  </pic:nvPicPr>
                  <pic:blipFill>
                    <a:blip r:embed="rId18" cstate="print"/>
                    <a:srcRect/>
                    <a:stretch>
                      <a:fillRect/>
                    </a:stretch>
                  </pic:blipFill>
                  <pic:spPr bwMode="auto">
                    <a:xfrm>
                      <a:off x="0" y="0"/>
                      <a:ext cx="3017690" cy="1701239"/>
                    </a:xfrm>
                    <a:prstGeom prst="rect">
                      <a:avLst/>
                    </a:prstGeom>
                    <a:noFill/>
                    <a:ln w="9525">
                      <a:noFill/>
                      <a:miter lim="800000"/>
                      <a:headEnd/>
                      <a:tailEnd/>
                    </a:ln>
                  </pic:spPr>
                </pic:pic>
              </a:graphicData>
            </a:graphic>
          </wp:inline>
        </w:drawing>
      </w:r>
    </w:p>
    <w:p w:rsidR="0042503B" w:rsidRPr="0042503B" w:rsidRDefault="0042503B" w:rsidP="0042503B">
      <w:pPr>
        <w:pStyle w:val="Heading3"/>
        <w:rPr>
          <w:rFonts w:ascii="Arial" w:hAnsi="Arial" w:cs="Arial"/>
          <w:b w:val="0"/>
          <w:bCs w:val="0"/>
          <w:color w:val="191919"/>
          <w:sz w:val="16"/>
          <w:szCs w:val="16"/>
        </w:rPr>
      </w:pPr>
      <w:r w:rsidRPr="0042503B">
        <w:rPr>
          <w:rFonts w:ascii="Arial" w:hAnsi="Arial" w:cs="Arial"/>
          <w:b w:val="0"/>
          <w:bCs w:val="0"/>
          <w:color w:val="191919"/>
          <w:sz w:val="16"/>
          <w:szCs w:val="16"/>
        </w:rPr>
        <w:t>Machine Learning Project 2</w:t>
      </w:r>
    </w:p>
    <w:p w:rsidR="0042503B" w:rsidRPr="0042503B" w:rsidRDefault="0042503B" w:rsidP="0042503B">
      <w:pPr>
        <w:pStyle w:val="Heading4"/>
        <w:rPr>
          <w:rFonts w:ascii="Arial" w:hAnsi="Arial" w:cs="Arial"/>
          <w:b w:val="0"/>
          <w:bCs w:val="0"/>
          <w:color w:val="191919"/>
          <w:sz w:val="16"/>
          <w:szCs w:val="16"/>
        </w:rPr>
      </w:pPr>
      <w:r w:rsidRPr="0042503B">
        <w:rPr>
          <w:rFonts w:ascii="Arial" w:hAnsi="Arial" w:cs="Arial"/>
          <w:b w:val="0"/>
          <w:bCs w:val="0"/>
          <w:color w:val="191919"/>
          <w:sz w:val="16"/>
          <w:szCs w:val="16"/>
        </w:rPr>
        <w:t>Customer Churn Prediction</w:t>
      </w:r>
    </w:p>
    <w:p w:rsidR="0042503B" w:rsidRPr="0042503B" w:rsidRDefault="0042503B" w:rsidP="0042503B">
      <w:pPr>
        <w:shd w:val="clear" w:color="auto" w:fill="FFFFFF"/>
        <w:rPr>
          <w:rFonts w:ascii="Arial" w:hAnsi="Arial" w:cs="Arial"/>
          <w:color w:val="191919"/>
          <w:sz w:val="16"/>
          <w:szCs w:val="16"/>
        </w:rPr>
      </w:pPr>
      <w:r w:rsidRPr="0042503B">
        <w:rPr>
          <w:rFonts w:ascii="Arial" w:hAnsi="Arial" w:cs="Arial"/>
          <w:color w:val="191919"/>
          <w:sz w:val="16"/>
          <w:szCs w:val="16"/>
        </w:rPr>
        <w:t xml:space="preserve">A Bank wants to take care of customer retention for their product; savings accounts. The bank wants you to identify customers likely to churn balances below the minimum balance in next quarter. You have the </w:t>
      </w:r>
      <w:proofErr w:type="gramStart"/>
      <w:r w:rsidRPr="0042503B">
        <w:rPr>
          <w:rFonts w:ascii="Arial" w:hAnsi="Arial" w:cs="Arial"/>
          <w:color w:val="191919"/>
          <w:sz w:val="16"/>
          <w:szCs w:val="16"/>
        </w:rPr>
        <w:t>customers</w:t>
      </w:r>
      <w:proofErr w:type="gramEnd"/>
      <w:r w:rsidRPr="0042503B">
        <w:rPr>
          <w:rFonts w:ascii="Arial" w:hAnsi="Arial" w:cs="Arial"/>
          <w:color w:val="191919"/>
          <w:sz w:val="16"/>
          <w:szCs w:val="16"/>
        </w:rPr>
        <w:t xml:space="preserve"> information such as age, gender, demographics along with their transactions with the bank. Your task as a data scientist would be to predict the propensity to churn for each customer.</w:t>
      </w:r>
    </w:p>
    <w:p w:rsidR="0042503B" w:rsidRDefault="0042503B" w:rsidP="0042503B">
      <w:pPr>
        <w:spacing w:beforeAutospacing="1" w:after="100" w:afterAutospacing="1" w:line="240" w:lineRule="auto"/>
        <w:rPr>
          <w:rFonts w:ascii="Arial" w:hAnsi="Arial" w:cs="Arial"/>
          <w:color w:val="191919"/>
          <w:sz w:val="14"/>
          <w:szCs w:val="14"/>
        </w:rPr>
      </w:pPr>
      <w:r>
        <w:rPr>
          <w:noProof/>
        </w:rPr>
        <w:lastRenderedPageBreak/>
        <w:drawing>
          <wp:inline distT="0" distB="0" distL="0" distR="0">
            <wp:extent cx="2596688" cy="2327564"/>
            <wp:effectExtent l="19050" t="0" r="0" b="0"/>
            <wp:docPr id="10" name="Picture 10" descr="Machine Learning Pro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Learning Project 2"/>
                    <pic:cNvPicPr>
                      <a:picLocks noChangeAspect="1" noChangeArrowheads="1"/>
                    </pic:cNvPicPr>
                  </pic:nvPicPr>
                  <pic:blipFill>
                    <a:blip r:embed="rId19" cstate="print"/>
                    <a:srcRect/>
                    <a:stretch>
                      <a:fillRect/>
                    </a:stretch>
                  </pic:blipFill>
                  <pic:spPr bwMode="auto">
                    <a:xfrm>
                      <a:off x="0" y="0"/>
                      <a:ext cx="2597803" cy="2328563"/>
                    </a:xfrm>
                    <a:prstGeom prst="rect">
                      <a:avLst/>
                    </a:prstGeom>
                    <a:noFill/>
                    <a:ln w="9525">
                      <a:noFill/>
                      <a:miter lim="800000"/>
                      <a:headEnd/>
                      <a:tailEnd/>
                    </a:ln>
                  </pic:spPr>
                </pic:pic>
              </a:graphicData>
            </a:graphic>
          </wp:inline>
        </w:drawing>
      </w:r>
    </w:p>
    <w:p w:rsidR="0042503B" w:rsidRPr="0042503B" w:rsidRDefault="0042503B" w:rsidP="0042503B">
      <w:pPr>
        <w:pStyle w:val="Heading3"/>
        <w:rPr>
          <w:rFonts w:ascii="Arial" w:hAnsi="Arial" w:cs="Arial"/>
          <w:b w:val="0"/>
          <w:bCs w:val="0"/>
          <w:color w:val="191919"/>
          <w:sz w:val="16"/>
          <w:szCs w:val="16"/>
        </w:rPr>
      </w:pPr>
      <w:r w:rsidRPr="0042503B">
        <w:rPr>
          <w:rFonts w:ascii="Arial" w:hAnsi="Arial" w:cs="Arial"/>
          <w:b w:val="0"/>
          <w:bCs w:val="0"/>
          <w:color w:val="191919"/>
          <w:sz w:val="16"/>
          <w:szCs w:val="16"/>
        </w:rPr>
        <w:t>Machine Learning Project 3</w:t>
      </w:r>
    </w:p>
    <w:p w:rsidR="0042503B" w:rsidRPr="0042503B" w:rsidRDefault="0042503B" w:rsidP="0042503B">
      <w:pPr>
        <w:pStyle w:val="Heading4"/>
        <w:rPr>
          <w:rFonts w:ascii="Arial" w:hAnsi="Arial" w:cs="Arial"/>
          <w:b w:val="0"/>
          <w:bCs w:val="0"/>
          <w:color w:val="191919"/>
          <w:sz w:val="16"/>
          <w:szCs w:val="16"/>
        </w:rPr>
      </w:pPr>
      <w:r w:rsidRPr="0042503B">
        <w:rPr>
          <w:rFonts w:ascii="Arial" w:hAnsi="Arial" w:cs="Arial"/>
          <w:b w:val="0"/>
          <w:bCs w:val="0"/>
          <w:color w:val="191919"/>
          <w:sz w:val="16"/>
          <w:szCs w:val="16"/>
        </w:rPr>
        <w:t>Web Page Classification</w:t>
      </w:r>
    </w:p>
    <w:p w:rsidR="0042503B" w:rsidRPr="0042503B" w:rsidRDefault="0042503B" w:rsidP="0042503B">
      <w:pPr>
        <w:shd w:val="clear" w:color="auto" w:fill="FFFFFF"/>
        <w:rPr>
          <w:rFonts w:ascii="Arial" w:hAnsi="Arial" w:cs="Arial"/>
          <w:color w:val="191919"/>
          <w:sz w:val="16"/>
          <w:szCs w:val="16"/>
        </w:rPr>
      </w:pPr>
      <w:r w:rsidRPr="0042503B">
        <w:rPr>
          <w:rFonts w:ascii="Arial" w:hAnsi="Arial" w:cs="Arial"/>
          <w:color w:val="191919"/>
          <w:sz w:val="16"/>
          <w:szCs w:val="16"/>
        </w:rPr>
        <w:t>Classification of Web page content is vital to many tasks in Web information retrieval such as maintaining Web directories and focused crawling which is used to selectively seek out web pages that are relevant to a pre-defined set of topics. In this project, you will learn to build a web page classifier that can classify the web pages into their respective classes.</w:t>
      </w:r>
    </w:p>
    <w:p w:rsidR="0042503B" w:rsidRDefault="0042503B" w:rsidP="0042503B">
      <w:pPr>
        <w:spacing w:beforeAutospacing="1" w:after="100" w:afterAutospacing="1" w:line="240" w:lineRule="auto"/>
        <w:rPr>
          <w:rFonts w:ascii="Arial" w:hAnsi="Arial" w:cs="Arial"/>
          <w:color w:val="191919"/>
          <w:sz w:val="14"/>
          <w:szCs w:val="14"/>
        </w:rPr>
      </w:pPr>
      <w:r>
        <w:rPr>
          <w:noProof/>
        </w:rPr>
        <w:drawing>
          <wp:inline distT="0" distB="0" distL="0" distR="0">
            <wp:extent cx="3209752" cy="1501833"/>
            <wp:effectExtent l="19050" t="0" r="0" b="0"/>
            <wp:docPr id="13" name="Picture 13" descr=" Machine Learning Pro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Machine Learning Project 3"/>
                    <pic:cNvPicPr>
                      <a:picLocks noChangeAspect="1" noChangeArrowheads="1"/>
                    </pic:cNvPicPr>
                  </pic:nvPicPr>
                  <pic:blipFill>
                    <a:blip r:embed="rId20" cstate="print"/>
                    <a:srcRect/>
                    <a:stretch>
                      <a:fillRect/>
                    </a:stretch>
                  </pic:blipFill>
                  <pic:spPr bwMode="auto">
                    <a:xfrm>
                      <a:off x="0" y="0"/>
                      <a:ext cx="3211643" cy="1502718"/>
                    </a:xfrm>
                    <a:prstGeom prst="rect">
                      <a:avLst/>
                    </a:prstGeom>
                    <a:noFill/>
                    <a:ln w="9525">
                      <a:noFill/>
                      <a:miter lim="800000"/>
                      <a:headEnd/>
                      <a:tailEnd/>
                    </a:ln>
                  </pic:spPr>
                </pic:pic>
              </a:graphicData>
            </a:graphic>
          </wp:inline>
        </w:drawing>
      </w:r>
    </w:p>
    <w:p w:rsidR="0042503B" w:rsidRPr="0042503B" w:rsidRDefault="0042503B" w:rsidP="0042503B">
      <w:pPr>
        <w:pStyle w:val="Heading3"/>
        <w:rPr>
          <w:rFonts w:ascii="Arial" w:hAnsi="Arial" w:cs="Arial"/>
          <w:b w:val="0"/>
          <w:bCs w:val="0"/>
          <w:color w:val="191919"/>
          <w:sz w:val="16"/>
          <w:szCs w:val="16"/>
        </w:rPr>
      </w:pPr>
      <w:r w:rsidRPr="0042503B">
        <w:rPr>
          <w:rFonts w:ascii="Arial" w:hAnsi="Arial" w:cs="Arial"/>
          <w:b w:val="0"/>
          <w:bCs w:val="0"/>
          <w:color w:val="191919"/>
          <w:sz w:val="16"/>
          <w:szCs w:val="16"/>
        </w:rPr>
        <w:t>Machine Learning Project 4</w:t>
      </w:r>
    </w:p>
    <w:p w:rsidR="0042503B" w:rsidRPr="0042503B" w:rsidRDefault="0042503B" w:rsidP="0042503B">
      <w:pPr>
        <w:shd w:val="clear" w:color="auto" w:fill="FFFFFF"/>
        <w:rPr>
          <w:rFonts w:ascii="Arial" w:hAnsi="Arial" w:cs="Arial"/>
          <w:color w:val="191919"/>
          <w:sz w:val="16"/>
          <w:szCs w:val="16"/>
        </w:rPr>
      </w:pPr>
      <w:r w:rsidRPr="0042503B">
        <w:rPr>
          <w:rFonts w:ascii="Arial" w:hAnsi="Arial" w:cs="Arial"/>
          <w:color w:val="191919"/>
          <w:sz w:val="16"/>
          <w:szCs w:val="16"/>
        </w:rPr>
        <w:t>Malaria diagnosis involves close examination of the blood smear at 100x magnification. This is followed by a manual counting process wherein experts count the number of Red blood cells impacted by parasites. Automatic detection of Malaria from blood smear image is a scalable solution and can save a lot of hours for healthcare industry going a long way in our battle against this deadly disease. In this project, we try to identify from blood smears using deep learning to predict whether the sample is taken from an infected person.</w:t>
      </w:r>
    </w:p>
    <w:p w:rsidR="0042503B" w:rsidRDefault="0042503B" w:rsidP="0042503B">
      <w:r>
        <w:rPr>
          <w:noProof/>
        </w:rPr>
        <w:drawing>
          <wp:inline distT="0" distB="0" distL="0" distR="0">
            <wp:extent cx="3437155" cy="1917469"/>
            <wp:effectExtent l="19050" t="0" r="0" b="0"/>
            <wp:docPr id="16" name="Picture 16" descr="Machine Learning Pro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Learning Project 4"/>
                    <pic:cNvPicPr>
                      <a:picLocks noChangeAspect="1" noChangeArrowheads="1"/>
                    </pic:cNvPicPr>
                  </pic:nvPicPr>
                  <pic:blipFill>
                    <a:blip r:embed="rId21" cstate="print"/>
                    <a:srcRect/>
                    <a:stretch>
                      <a:fillRect/>
                    </a:stretch>
                  </pic:blipFill>
                  <pic:spPr bwMode="auto">
                    <a:xfrm>
                      <a:off x="0" y="0"/>
                      <a:ext cx="3440899" cy="1919558"/>
                    </a:xfrm>
                    <a:prstGeom prst="rect">
                      <a:avLst/>
                    </a:prstGeom>
                    <a:noFill/>
                    <a:ln w="9525">
                      <a:noFill/>
                      <a:miter lim="800000"/>
                      <a:headEnd/>
                      <a:tailEnd/>
                    </a:ln>
                  </pic:spPr>
                </pic:pic>
              </a:graphicData>
            </a:graphic>
          </wp:inline>
        </w:drawing>
      </w:r>
    </w:p>
    <w:p w:rsidR="0042503B" w:rsidRDefault="0042503B" w:rsidP="0042503B">
      <w:pPr>
        <w:rPr>
          <w:sz w:val="16"/>
        </w:rPr>
      </w:pPr>
      <w:r>
        <w:rPr>
          <w:sz w:val="16"/>
        </w:rPr>
        <w:lastRenderedPageBreak/>
        <w:t>FAQ</w:t>
      </w:r>
    </w:p>
    <w:p w:rsidR="0042503B" w:rsidRDefault="0042503B" w:rsidP="00A66BC5">
      <w:pPr>
        <w:pStyle w:val="ListParagraph"/>
        <w:numPr>
          <w:ilvl w:val="1"/>
          <w:numId w:val="43"/>
        </w:numPr>
        <w:rPr>
          <w:sz w:val="16"/>
        </w:rPr>
      </w:pPr>
      <w:r>
        <w:rPr>
          <w:sz w:val="16"/>
        </w:rPr>
        <w:t xml:space="preserve">Who </w:t>
      </w:r>
      <w:proofErr w:type="gramStart"/>
      <w:r>
        <w:rPr>
          <w:sz w:val="16"/>
        </w:rPr>
        <w:t>Should</w:t>
      </w:r>
      <w:proofErr w:type="gramEnd"/>
      <w:r>
        <w:rPr>
          <w:sz w:val="16"/>
        </w:rPr>
        <w:t xml:space="preserve"> take the Applied Machine Learning course?</w:t>
      </w:r>
    </w:p>
    <w:p w:rsidR="0042503B" w:rsidRDefault="0042503B" w:rsidP="0042503B">
      <w:pPr>
        <w:pStyle w:val="ListParagraph"/>
        <w:ind w:left="1440"/>
        <w:rPr>
          <w:sz w:val="16"/>
        </w:rPr>
      </w:pPr>
      <w:r>
        <w:rPr>
          <w:sz w:val="16"/>
        </w:rPr>
        <w:t>This course is meant for people looking to learn Machine Learning. We will start out to understand the pre-requisites, the underlying intuition behind several machine learning models and then go on to solve case studies using Machine learning concepts.</w:t>
      </w:r>
    </w:p>
    <w:p w:rsidR="0042503B" w:rsidRDefault="0042503B" w:rsidP="00A66BC5">
      <w:pPr>
        <w:pStyle w:val="ListParagraph"/>
        <w:numPr>
          <w:ilvl w:val="1"/>
          <w:numId w:val="43"/>
        </w:numPr>
        <w:rPr>
          <w:sz w:val="16"/>
        </w:rPr>
      </w:pPr>
      <w:r>
        <w:rPr>
          <w:sz w:val="16"/>
        </w:rPr>
        <w:t>When will the classes be held in this course?</w:t>
      </w:r>
    </w:p>
    <w:p w:rsidR="0042503B" w:rsidRDefault="0042503B" w:rsidP="0042503B">
      <w:pPr>
        <w:pStyle w:val="ListParagraph"/>
        <w:ind w:left="1440"/>
        <w:rPr>
          <w:sz w:val="16"/>
        </w:rPr>
      </w:pPr>
      <w:r>
        <w:rPr>
          <w:sz w:val="16"/>
        </w:rPr>
        <w:t>This is a self paced course, which you can take any time at your convenience over the 6 months after your purchase.</w:t>
      </w:r>
    </w:p>
    <w:p w:rsidR="0042503B" w:rsidRDefault="0042503B" w:rsidP="00A66BC5">
      <w:pPr>
        <w:pStyle w:val="ListParagraph"/>
        <w:numPr>
          <w:ilvl w:val="1"/>
          <w:numId w:val="43"/>
        </w:numPr>
        <w:rPr>
          <w:sz w:val="16"/>
        </w:rPr>
      </w:pPr>
      <w:r>
        <w:rPr>
          <w:sz w:val="16"/>
        </w:rPr>
        <w:t>How many hours per week should I complete the course?</w:t>
      </w:r>
    </w:p>
    <w:p w:rsidR="0042503B" w:rsidRDefault="0042503B" w:rsidP="0042503B">
      <w:pPr>
        <w:pStyle w:val="ListParagraph"/>
        <w:ind w:left="1440"/>
        <w:rPr>
          <w:sz w:val="16"/>
        </w:rPr>
      </w:pPr>
      <w:r>
        <w:rPr>
          <w:sz w:val="16"/>
        </w:rPr>
        <w:t>If you can put between 8 to 10 hours a week, you should be able to finish the course in 6 to 8 weeks.</w:t>
      </w:r>
    </w:p>
    <w:p w:rsidR="0042503B" w:rsidRDefault="0042503B" w:rsidP="00A66BC5">
      <w:pPr>
        <w:pStyle w:val="ListParagraph"/>
        <w:numPr>
          <w:ilvl w:val="1"/>
          <w:numId w:val="43"/>
        </w:numPr>
        <w:rPr>
          <w:sz w:val="16"/>
        </w:rPr>
      </w:pPr>
      <w:r>
        <w:rPr>
          <w:sz w:val="16"/>
        </w:rPr>
        <w:t>Do I need to install any software before starting the course?</w:t>
      </w:r>
    </w:p>
    <w:p w:rsidR="0042503B" w:rsidRDefault="0042503B" w:rsidP="0042503B">
      <w:pPr>
        <w:pStyle w:val="ListParagraph"/>
        <w:ind w:left="1440"/>
        <w:rPr>
          <w:sz w:val="16"/>
        </w:rPr>
      </w:pPr>
      <w:r>
        <w:rPr>
          <w:sz w:val="16"/>
        </w:rPr>
        <w:t>You will get information about all installation as part of the course.</w:t>
      </w:r>
    </w:p>
    <w:p w:rsidR="0042503B" w:rsidRDefault="0042503B" w:rsidP="00A66BC5">
      <w:pPr>
        <w:pStyle w:val="ListParagraph"/>
        <w:numPr>
          <w:ilvl w:val="1"/>
          <w:numId w:val="43"/>
        </w:numPr>
        <w:rPr>
          <w:sz w:val="16"/>
        </w:rPr>
      </w:pPr>
      <w:r>
        <w:rPr>
          <w:sz w:val="16"/>
        </w:rPr>
        <w:t>What is the re-fund policy?</w:t>
      </w:r>
    </w:p>
    <w:p w:rsidR="0042503B" w:rsidRDefault="0042503B" w:rsidP="0042503B">
      <w:pPr>
        <w:pStyle w:val="ListParagraph"/>
        <w:ind w:left="1440"/>
        <w:rPr>
          <w:sz w:val="16"/>
        </w:rPr>
      </w:pPr>
      <w:proofErr w:type="gramStart"/>
      <w:r>
        <w:rPr>
          <w:sz w:val="16"/>
        </w:rPr>
        <w:t>The for</w:t>
      </w:r>
      <w:proofErr w:type="gramEnd"/>
      <w:r>
        <w:rPr>
          <w:sz w:val="16"/>
        </w:rPr>
        <w:t xml:space="preserve"> this course is not refundable.</w:t>
      </w:r>
    </w:p>
    <w:p w:rsidR="0042503B" w:rsidRDefault="0042503B" w:rsidP="00A66BC5">
      <w:pPr>
        <w:pStyle w:val="ListParagraph"/>
        <w:numPr>
          <w:ilvl w:val="1"/>
          <w:numId w:val="43"/>
        </w:numPr>
        <w:rPr>
          <w:sz w:val="16"/>
        </w:rPr>
      </w:pPr>
      <w:r>
        <w:rPr>
          <w:sz w:val="16"/>
        </w:rPr>
        <w:t>Do I need to take the modules in a specific order?</w:t>
      </w:r>
    </w:p>
    <w:p w:rsidR="0042503B" w:rsidRDefault="0042503B" w:rsidP="0042503B">
      <w:pPr>
        <w:pStyle w:val="ListParagraph"/>
        <w:ind w:left="1440"/>
        <w:rPr>
          <w:sz w:val="16"/>
        </w:rPr>
      </w:pPr>
      <w:r>
        <w:rPr>
          <w:sz w:val="16"/>
        </w:rPr>
        <w:t>We would highly recommend taking the course in the order in which it has been designed to gain the maximum knowledge from it.</w:t>
      </w:r>
    </w:p>
    <w:p w:rsidR="0042503B" w:rsidRDefault="0042503B" w:rsidP="00A66BC5">
      <w:pPr>
        <w:pStyle w:val="ListParagraph"/>
        <w:numPr>
          <w:ilvl w:val="1"/>
          <w:numId w:val="43"/>
        </w:numPr>
        <w:rPr>
          <w:sz w:val="16"/>
        </w:rPr>
      </w:pPr>
      <w:r>
        <w:rPr>
          <w:sz w:val="16"/>
        </w:rPr>
        <w:t>Do I get a machine learning certificate upon completion of the course?</w:t>
      </w:r>
    </w:p>
    <w:p w:rsidR="0042503B" w:rsidRDefault="0042503B" w:rsidP="0042503B">
      <w:pPr>
        <w:pStyle w:val="ListParagraph"/>
        <w:ind w:left="1440"/>
        <w:rPr>
          <w:sz w:val="16"/>
        </w:rPr>
      </w:pPr>
      <w:r>
        <w:rPr>
          <w:sz w:val="16"/>
        </w:rPr>
        <w:t>Yes, you will be given a certificate upon satisfactory completion of the Applied Machine learning course.</w:t>
      </w:r>
    </w:p>
    <w:p w:rsidR="0042503B" w:rsidRDefault="0042503B" w:rsidP="0042503B">
      <w:pPr>
        <w:pStyle w:val="ListParagraph"/>
        <w:ind w:left="1440"/>
        <w:rPr>
          <w:sz w:val="16"/>
        </w:rPr>
      </w:pPr>
    </w:p>
    <w:p w:rsidR="0042503B" w:rsidRDefault="0042503B" w:rsidP="00A66BC5">
      <w:pPr>
        <w:pStyle w:val="ListParagraph"/>
        <w:numPr>
          <w:ilvl w:val="1"/>
          <w:numId w:val="43"/>
        </w:numPr>
        <w:rPr>
          <w:sz w:val="16"/>
        </w:rPr>
      </w:pPr>
      <w:r>
        <w:rPr>
          <w:sz w:val="16"/>
        </w:rPr>
        <w:t>Which Machine Learning tools are we using in this course?</w:t>
      </w:r>
    </w:p>
    <w:p w:rsidR="0042503B" w:rsidRDefault="0042503B" w:rsidP="00A66BC5">
      <w:pPr>
        <w:pStyle w:val="ListParagraph"/>
        <w:numPr>
          <w:ilvl w:val="1"/>
          <w:numId w:val="43"/>
        </w:numPr>
        <w:rPr>
          <w:sz w:val="16"/>
        </w:rPr>
      </w:pPr>
      <w:r>
        <w:rPr>
          <w:sz w:val="16"/>
        </w:rPr>
        <w:t>How long I can access the course?</w:t>
      </w:r>
    </w:p>
    <w:p w:rsidR="0042503B" w:rsidRPr="0042503B" w:rsidRDefault="0042503B" w:rsidP="0042503B">
      <w:pPr>
        <w:pStyle w:val="Heading1"/>
        <w:shd w:val="clear" w:color="auto" w:fill="FFFFFF"/>
        <w:spacing w:before="0" w:after="175" w:line="336" w:lineRule="atLeast"/>
        <w:rPr>
          <w:rFonts w:ascii="Arial" w:hAnsi="Arial" w:cs="Arial"/>
          <w:color w:val="333333"/>
          <w:spacing w:val="-4"/>
          <w:sz w:val="20"/>
          <w:szCs w:val="20"/>
        </w:rPr>
      </w:pPr>
      <w:r w:rsidRPr="0042503B">
        <w:rPr>
          <w:rFonts w:ascii="Arial" w:hAnsi="Arial" w:cs="Arial"/>
          <w:color w:val="333333"/>
          <w:spacing w:val="-4"/>
          <w:sz w:val="20"/>
          <w:szCs w:val="20"/>
        </w:rPr>
        <w:t>The Ultimate Guide to 12 Dimensionality Reduction Techniques (with Python codes)</w:t>
      </w:r>
    </w:p>
    <w:p w:rsidR="0042503B" w:rsidRPr="0042503B" w:rsidRDefault="0042503B" w:rsidP="0042503B">
      <w:pPr>
        <w:pStyle w:val="Heading2"/>
        <w:shd w:val="clear" w:color="auto" w:fill="FFFFFF"/>
        <w:spacing w:before="175" w:after="175" w:line="336" w:lineRule="atLeast"/>
        <w:rPr>
          <w:rFonts w:ascii="Arial" w:hAnsi="Arial" w:cs="Arial"/>
          <w:color w:val="auto"/>
          <w:sz w:val="16"/>
          <w:szCs w:val="16"/>
        </w:rPr>
      </w:pPr>
      <w:r w:rsidRPr="0042503B">
        <w:rPr>
          <w:rFonts w:ascii="Arial" w:hAnsi="Arial" w:cs="Arial"/>
          <w:color w:val="auto"/>
          <w:sz w:val="16"/>
          <w:szCs w:val="16"/>
        </w:rPr>
        <w:t>Introduction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Have you ever worked on a dataset with more than a thousand features? How about over 50,000 features? I have, and let me tell you it’s a very challenging task, especially if you don’t know where to start! Having a high number of variables is both a boon and a curse. It’s great that we have loads of data for analysis, but it is challenging due to size.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It’s not feasible to analyze each and every variable at a microscopic level. It might take us days or months to perform any meaningful analysis and we’ll lose a ton of time and money for our business! Not to mention the amount of computational power this will take. We need a better way to deal with high dimensional data so that we can quickly extract patterns and insights from it. So how do we approach such a dataset?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Fonts w:ascii="Arial" w:hAnsi="Arial" w:cs="Arial"/>
          <w:sz w:val="16"/>
          <w:szCs w:val="16"/>
        </w:rPr>
        <w:t>Using dimensionality reduction techniques, of course.</w:t>
      </w:r>
      <w:proofErr w:type="gramEnd"/>
      <w:r w:rsidRPr="0042503B">
        <w:rPr>
          <w:rFonts w:ascii="Arial" w:hAnsi="Arial" w:cs="Arial"/>
          <w:sz w:val="16"/>
          <w:szCs w:val="16"/>
        </w:rPr>
        <w:t xml:space="preserve"> You can use this concept to reduce the number of features in your dataset without having to lose much information and keep (or improve) the model’s performance. It’s a really powerful way to deal with huge datasets, as you’ll see in this article.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This is a comprehensive guide to various dimensionality reduction techniques that can be used in practical scenarios. We will first understand what this concept is and why we should use it, before diving into the 12 different techniques I have covered. Each technique has </w:t>
      </w:r>
      <w:proofErr w:type="spellStart"/>
      <w:proofErr w:type="gramStart"/>
      <w:r w:rsidRPr="0042503B">
        <w:rPr>
          <w:rFonts w:ascii="Arial" w:hAnsi="Arial" w:cs="Arial"/>
          <w:sz w:val="16"/>
          <w:szCs w:val="16"/>
        </w:rPr>
        <w:t>it’s</w:t>
      </w:r>
      <w:proofErr w:type="spellEnd"/>
      <w:proofErr w:type="gramEnd"/>
      <w:r w:rsidRPr="0042503B">
        <w:rPr>
          <w:rFonts w:ascii="Arial" w:hAnsi="Arial" w:cs="Arial"/>
          <w:sz w:val="16"/>
          <w:szCs w:val="16"/>
        </w:rPr>
        <w:t xml:space="preserve"> own implementation in Python to get you well acquainted with it.</w:t>
      </w:r>
    </w:p>
    <w:p w:rsidR="0042503B" w:rsidRPr="0042503B" w:rsidRDefault="0042503B" w:rsidP="0042503B">
      <w:pPr>
        <w:pStyle w:val="Heading2"/>
        <w:shd w:val="clear" w:color="auto" w:fill="FFFFFF"/>
        <w:spacing w:before="175" w:after="175" w:line="336" w:lineRule="atLeast"/>
        <w:rPr>
          <w:rFonts w:ascii="Arial" w:hAnsi="Arial" w:cs="Arial"/>
          <w:color w:val="auto"/>
          <w:sz w:val="16"/>
          <w:szCs w:val="16"/>
        </w:rPr>
      </w:pPr>
      <w:r w:rsidRPr="0042503B">
        <w:rPr>
          <w:rFonts w:ascii="Arial" w:hAnsi="Arial" w:cs="Arial"/>
          <w:color w:val="auto"/>
          <w:sz w:val="16"/>
          <w:szCs w:val="16"/>
        </w:rPr>
        <w:t>Table of Contents</w:t>
      </w:r>
    </w:p>
    <w:p w:rsidR="0042503B" w:rsidRPr="0042503B" w:rsidRDefault="0042503B" w:rsidP="00A66BC5">
      <w:pPr>
        <w:numPr>
          <w:ilvl w:val="0"/>
          <w:numId w:val="45"/>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What is Dimensionality Reduction?</w:t>
      </w:r>
    </w:p>
    <w:p w:rsidR="0042503B" w:rsidRPr="0042503B" w:rsidRDefault="0042503B" w:rsidP="00A66BC5">
      <w:pPr>
        <w:numPr>
          <w:ilvl w:val="0"/>
          <w:numId w:val="45"/>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Why is Dimensionality Reduction required?</w:t>
      </w:r>
    </w:p>
    <w:p w:rsidR="0042503B" w:rsidRPr="0042503B" w:rsidRDefault="0042503B" w:rsidP="00A66BC5">
      <w:pPr>
        <w:numPr>
          <w:ilvl w:val="0"/>
          <w:numId w:val="45"/>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Common Dimensionality Reduction Techniques</w:t>
      </w:r>
      <w:r w:rsidRPr="0042503B">
        <w:rPr>
          <w:rFonts w:ascii="Arial" w:hAnsi="Arial" w:cs="Arial"/>
          <w:sz w:val="16"/>
          <w:szCs w:val="16"/>
        </w:rPr>
        <w:br/>
        <w:t>3.1 Missing Value Ratio</w:t>
      </w:r>
      <w:r w:rsidRPr="0042503B">
        <w:rPr>
          <w:rFonts w:ascii="Arial" w:hAnsi="Arial" w:cs="Arial"/>
          <w:sz w:val="16"/>
          <w:szCs w:val="16"/>
        </w:rPr>
        <w:br/>
        <w:t>3.2 Low Variance Filter</w:t>
      </w:r>
      <w:r w:rsidRPr="0042503B">
        <w:rPr>
          <w:rFonts w:ascii="Arial" w:hAnsi="Arial" w:cs="Arial"/>
          <w:sz w:val="16"/>
          <w:szCs w:val="16"/>
        </w:rPr>
        <w:br/>
        <w:t>3.3 High Correlation Filter</w:t>
      </w:r>
      <w:r w:rsidRPr="0042503B">
        <w:rPr>
          <w:rFonts w:ascii="Arial" w:hAnsi="Arial" w:cs="Arial"/>
          <w:sz w:val="16"/>
          <w:szCs w:val="16"/>
        </w:rPr>
        <w:br/>
        <w:t>3.4 Random Forest</w:t>
      </w:r>
      <w:r w:rsidRPr="0042503B">
        <w:rPr>
          <w:rFonts w:ascii="Arial" w:hAnsi="Arial" w:cs="Arial"/>
          <w:sz w:val="16"/>
          <w:szCs w:val="16"/>
        </w:rPr>
        <w:br/>
        <w:t>3.5 Backward Feature Elimination</w:t>
      </w:r>
      <w:r w:rsidRPr="0042503B">
        <w:rPr>
          <w:rFonts w:ascii="Arial" w:hAnsi="Arial" w:cs="Arial"/>
          <w:sz w:val="16"/>
          <w:szCs w:val="16"/>
        </w:rPr>
        <w:br/>
        <w:t>3.6 Forward Feature Selection</w:t>
      </w:r>
      <w:r w:rsidRPr="0042503B">
        <w:rPr>
          <w:rFonts w:ascii="Arial" w:hAnsi="Arial" w:cs="Arial"/>
          <w:sz w:val="16"/>
          <w:szCs w:val="16"/>
        </w:rPr>
        <w:br/>
        <w:t>3.7 Factor Analysis</w:t>
      </w:r>
      <w:r w:rsidRPr="0042503B">
        <w:rPr>
          <w:rFonts w:ascii="Arial" w:hAnsi="Arial" w:cs="Arial"/>
          <w:sz w:val="16"/>
          <w:szCs w:val="16"/>
        </w:rPr>
        <w:br/>
        <w:t>3.8 Principal Component Analysis</w:t>
      </w:r>
      <w:r w:rsidRPr="0042503B">
        <w:rPr>
          <w:rFonts w:ascii="Arial" w:hAnsi="Arial" w:cs="Arial"/>
          <w:sz w:val="16"/>
          <w:szCs w:val="16"/>
        </w:rPr>
        <w:br/>
        <w:t>3.9 Independent Component Analysis</w:t>
      </w:r>
      <w:r w:rsidRPr="0042503B">
        <w:rPr>
          <w:rFonts w:ascii="Arial" w:hAnsi="Arial" w:cs="Arial"/>
          <w:sz w:val="16"/>
          <w:szCs w:val="16"/>
        </w:rPr>
        <w:br/>
        <w:t>3.10 Methods Based on Projections</w:t>
      </w:r>
      <w:r w:rsidRPr="0042503B">
        <w:rPr>
          <w:rFonts w:ascii="Arial" w:hAnsi="Arial" w:cs="Arial"/>
          <w:sz w:val="16"/>
          <w:szCs w:val="16"/>
        </w:rPr>
        <w:br/>
        <w:t>3.11 t-Distributed Stochastic Neighbor Embedding (t-SNE)</w:t>
      </w:r>
      <w:r w:rsidRPr="0042503B">
        <w:rPr>
          <w:rFonts w:ascii="Arial" w:hAnsi="Arial" w:cs="Arial"/>
          <w:sz w:val="16"/>
          <w:szCs w:val="16"/>
        </w:rPr>
        <w:br/>
        <w:t>3.12 UMAP</w:t>
      </w:r>
    </w:p>
    <w:p w:rsidR="0042503B" w:rsidRPr="0042503B" w:rsidRDefault="0042503B" w:rsidP="00A66BC5">
      <w:pPr>
        <w:numPr>
          <w:ilvl w:val="0"/>
          <w:numId w:val="45"/>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Applications of Various Dimensionality Reduction Techniques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lastRenderedPageBreak/>
        <w:t>1. What is Dimensionality Reduction?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We are generating a tremendous amount of data daily. In fact, 90% of the data in the world has been generated in the last 3-4 years! The numbers are truly mind boggling. Below are just some of the examples of the kind of data being </w:t>
      </w:r>
      <w:proofErr w:type="gramStart"/>
      <w:r w:rsidRPr="0042503B">
        <w:rPr>
          <w:rFonts w:ascii="Arial" w:hAnsi="Arial" w:cs="Arial"/>
          <w:sz w:val="16"/>
          <w:szCs w:val="16"/>
        </w:rPr>
        <w:t>collected:</w:t>
      </w:r>
      <w:proofErr w:type="gramEnd"/>
    </w:p>
    <w:p w:rsidR="0042503B" w:rsidRPr="0042503B" w:rsidRDefault="0042503B" w:rsidP="00A66BC5">
      <w:pPr>
        <w:numPr>
          <w:ilvl w:val="0"/>
          <w:numId w:val="46"/>
        </w:numPr>
        <w:shd w:val="clear" w:color="auto" w:fill="FFFFFF"/>
        <w:spacing w:before="100" w:beforeAutospacing="1" w:after="100" w:afterAutospacing="1" w:line="240" w:lineRule="auto"/>
        <w:rPr>
          <w:rFonts w:ascii="Arial" w:hAnsi="Arial" w:cs="Arial"/>
          <w:sz w:val="16"/>
          <w:szCs w:val="16"/>
        </w:rPr>
      </w:pPr>
      <w:proofErr w:type="spellStart"/>
      <w:r w:rsidRPr="0042503B">
        <w:rPr>
          <w:rFonts w:ascii="Arial" w:hAnsi="Arial" w:cs="Arial"/>
          <w:sz w:val="16"/>
          <w:szCs w:val="16"/>
        </w:rPr>
        <w:t>Facebook</w:t>
      </w:r>
      <w:proofErr w:type="spellEnd"/>
      <w:r w:rsidRPr="0042503B">
        <w:rPr>
          <w:rFonts w:ascii="Arial" w:hAnsi="Arial" w:cs="Arial"/>
          <w:sz w:val="16"/>
          <w:szCs w:val="16"/>
        </w:rPr>
        <w:t xml:space="preserve"> collects data of what you like, share, post, places you visit, restaurants you like, etc.</w:t>
      </w:r>
    </w:p>
    <w:p w:rsidR="0042503B" w:rsidRPr="0042503B" w:rsidRDefault="0042503B" w:rsidP="00A66BC5">
      <w:pPr>
        <w:numPr>
          <w:ilvl w:val="0"/>
          <w:numId w:val="46"/>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 xml:space="preserve">Your </w:t>
      </w:r>
      <w:proofErr w:type="spellStart"/>
      <w:r w:rsidRPr="0042503B">
        <w:rPr>
          <w:rFonts w:ascii="Arial" w:hAnsi="Arial" w:cs="Arial"/>
          <w:sz w:val="16"/>
          <w:szCs w:val="16"/>
        </w:rPr>
        <w:t>smartphone</w:t>
      </w:r>
      <w:proofErr w:type="spellEnd"/>
      <w:r w:rsidRPr="0042503B">
        <w:rPr>
          <w:rFonts w:ascii="Arial" w:hAnsi="Arial" w:cs="Arial"/>
          <w:sz w:val="16"/>
          <w:szCs w:val="16"/>
        </w:rPr>
        <w:t xml:space="preserve"> apps collect a lot of personal information about you</w:t>
      </w:r>
    </w:p>
    <w:p w:rsidR="0042503B" w:rsidRPr="0042503B" w:rsidRDefault="0042503B" w:rsidP="00A66BC5">
      <w:pPr>
        <w:numPr>
          <w:ilvl w:val="0"/>
          <w:numId w:val="46"/>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Amazon collects data of what you buy, view, click, etc. on their site</w:t>
      </w:r>
    </w:p>
    <w:p w:rsidR="0042503B" w:rsidRPr="0042503B" w:rsidRDefault="0042503B" w:rsidP="00A66BC5">
      <w:pPr>
        <w:numPr>
          <w:ilvl w:val="0"/>
          <w:numId w:val="46"/>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Casinos keep a track of every move each customer makes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As data generation and collection keeps increasing, visualizing it and drawing inferences becomes more and more challenging. One of the most common ways of doing visualization is through charts. Suppose we have 2 variables, Age and Height. We can use a scatter or line plot between Age and Height and visualize their relationship easily:</w:t>
      </w:r>
    </w:p>
    <w:p w:rsidR="0042503B" w:rsidRDefault="0042503B" w:rsidP="0042503B">
      <w:pPr>
        <w:rPr>
          <w:sz w:val="16"/>
        </w:rPr>
      </w:pPr>
      <w:r>
        <w:rPr>
          <w:noProof/>
        </w:rPr>
        <w:drawing>
          <wp:inline distT="0" distB="0" distL="0" distR="0">
            <wp:extent cx="3103245" cy="2393950"/>
            <wp:effectExtent l="19050" t="0" r="1905" b="0"/>
            <wp:docPr id="22" name="Picture 22" descr="https://s3-ap-south-1.amazonaws.com/av-blog-media/wp-content/uploads/2018/08/Screenshot-from-2018-08-09-19-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8/08/Screenshot-from-2018-08-09-19-14-31.png"/>
                    <pic:cNvPicPr>
                      <a:picLocks noChangeAspect="1" noChangeArrowheads="1"/>
                    </pic:cNvPicPr>
                  </pic:nvPicPr>
                  <pic:blipFill>
                    <a:blip r:embed="rId22" cstate="print"/>
                    <a:srcRect/>
                    <a:stretch>
                      <a:fillRect/>
                    </a:stretch>
                  </pic:blipFill>
                  <pic:spPr bwMode="auto">
                    <a:xfrm>
                      <a:off x="0" y="0"/>
                      <a:ext cx="3103245" cy="239395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Now consider a case in which we have, say 100 variables (p=100). In this case, we can have 100(100-1)/2 = 5000 different plots. It does not make much sense to visualize each of them separately, right? In such cases where we have a large number of variables, it is better to select a subset of these variables (p&lt;&lt;100) which captures as much information as the original set of variables.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 us understand this with a simple example. Consider the below image:</w:t>
      </w:r>
    </w:p>
    <w:p w:rsidR="0042503B" w:rsidRDefault="0042503B" w:rsidP="0042503B">
      <w:pPr>
        <w:rPr>
          <w:sz w:val="16"/>
        </w:rPr>
      </w:pPr>
      <w:r>
        <w:rPr>
          <w:noProof/>
        </w:rPr>
        <w:drawing>
          <wp:inline distT="0" distB="0" distL="0" distR="0">
            <wp:extent cx="3051117" cy="1850967"/>
            <wp:effectExtent l="19050" t="0" r="0" b="0"/>
            <wp:docPr id="25" name="Picture 25" descr="https://s3-ap-south-1.amazonaws.com/av-blog-media/wp-content/uploads/2018/08/Screenshot-from-2018-07-26-13-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8/08/Screenshot-from-2018-07-26-13-06-35.png"/>
                    <pic:cNvPicPr>
                      <a:picLocks noChangeAspect="1" noChangeArrowheads="1"/>
                    </pic:cNvPicPr>
                  </pic:nvPicPr>
                  <pic:blipFill>
                    <a:blip r:embed="rId23" cstate="print"/>
                    <a:srcRect/>
                    <a:stretch>
                      <a:fillRect/>
                    </a:stretch>
                  </pic:blipFill>
                  <pic:spPr bwMode="auto">
                    <a:xfrm>
                      <a:off x="0" y="0"/>
                      <a:ext cx="3053059" cy="1852145"/>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color w:val="595858"/>
          <w:sz w:val="16"/>
          <w:szCs w:val="16"/>
          <w:shd w:val="clear" w:color="auto" w:fill="FFFFFF"/>
        </w:rPr>
      </w:pPr>
      <w:r w:rsidRPr="0042503B">
        <w:rPr>
          <w:rFonts w:ascii="Arial" w:hAnsi="Arial" w:cs="Arial"/>
          <w:color w:val="595858"/>
          <w:sz w:val="16"/>
          <w:szCs w:val="16"/>
          <w:shd w:val="clear" w:color="auto" w:fill="FFFFFF"/>
        </w:rPr>
        <w:t>Here we have weights of similar objects in Kg (X1) and Pound (X2). If we use both of these variables, they will convey similar information. So, it would make sense to use only one variable. We can convert the data from 2D (X1 and X2) to 1D (Y1) as shown below:</w:t>
      </w:r>
    </w:p>
    <w:p w:rsidR="0042503B" w:rsidRDefault="0042503B" w:rsidP="0042503B">
      <w:pPr>
        <w:rPr>
          <w:sz w:val="16"/>
        </w:rPr>
      </w:pPr>
      <w:r>
        <w:rPr>
          <w:noProof/>
        </w:rPr>
        <w:drawing>
          <wp:inline distT="0" distB="0" distL="0" distR="0">
            <wp:extent cx="3125470" cy="476885"/>
            <wp:effectExtent l="19050" t="0" r="0" b="0"/>
            <wp:docPr id="28" name="Picture 28" descr="https://s3-ap-south-1.amazonaws.com/av-blog-media/wp-content/uploads/2018/08/Screenshot-from-2018-07-26-13-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8/08/Screenshot-from-2018-07-26-13-51-52.png"/>
                    <pic:cNvPicPr>
                      <a:picLocks noChangeAspect="1" noChangeArrowheads="1"/>
                    </pic:cNvPicPr>
                  </pic:nvPicPr>
                  <pic:blipFill>
                    <a:blip r:embed="rId24" cstate="print"/>
                    <a:srcRect/>
                    <a:stretch>
                      <a:fillRect/>
                    </a:stretch>
                  </pic:blipFill>
                  <pic:spPr bwMode="auto">
                    <a:xfrm>
                      <a:off x="0" y="0"/>
                      <a:ext cx="3125470" cy="476885"/>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sz w:val="16"/>
          <w:szCs w:val="16"/>
          <w:shd w:val="clear" w:color="auto" w:fill="FFFFFF"/>
        </w:rPr>
      </w:pPr>
      <w:r>
        <w:rPr>
          <w:sz w:val="16"/>
        </w:rPr>
        <w:lastRenderedPageBreak/>
        <w:tab/>
      </w:r>
      <w:r w:rsidRPr="0042503B">
        <w:rPr>
          <w:rFonts w:ascii="Arial" w:hAnsi="Arial" w:cs="Arial"/>
          <w:sz w:val="16"/>
          <w:szCs w:val="16"/>
          <w:shd w:val="clear" w:color="auto" w:fill="FFFFFF"/>
        </w:rPr>
        <w:t>Similarly, we can reduce p dimensions of the data into a subset of k dimensions (k&lt;&lt;n). This is called dimensionality reduction.</w:t>
      </w:r>
    </w:p>
    <w:p w:rsidR="0042503B" w:rsidRPr="0042503B" w:rsidRDefault="0042503B" w:rsidP="0042503B">
      <w:pPr>
        <w:pStyle w:val="Heading2"/>
        <w:shd w:val="clear" w:color="auto" w:fill="FFFFFF"/>
        <w:spacing w:before="175" w:after="175" w:line="336" w:lineRule="atLeast"/>
        <w:rPr>
          <w:rFonts w:ascii="Arial" w:hAnsi="Arial" w:cs="Arial"/>
          <w:color w:val="333333"/>
          <w:sz w:val="16"/>
          <w:szCs w:val="16"/>
        </w:rPr>
      </w:pPr>
      <w:r w:rsidRPr="0042503B">
        <w:rPr>
          <w:rFonts w:ascii="Arial" w:hAnsi="Arial" w:cs="Arial"/>
          <w:color w:val="333333"/>
          <w:sz w:val="16"/>
          <w:szCs w:val="16"/>
        </w:rPr>
        <w:t>2. Why is Dimensionality Reduction required?</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Here are some of the benefits of applying dimensionality reduction to a dataset:</w:t>
      </w:r>
    </w:p>
    <w:p w:rsidR="0042503B" w:rsidRPr="0042503B" w:rsidRDefault="0042503B" w:rsidP="00A66BC5">
      <w:pPr>
        <w:numPr>
          <w:ilvl w:val="0"/>
          <w:numId w:val="4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Space required to store the data is reduced as the number of dimensions comes down</w:t>
      </w:r>
    </w:p>
    <w:p w:rsidR="0042503B" w:rsidRPr="0042503B" w:rsidRDefault="0042503B" w:rsidP="00A66BC5">
      <w:pPr>
        <w:numPr>
          <w:ilvl w:val="0"/>
          <w:numId w:val="4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Less dimensions lead to less computation/training time</w:t>
      </w:r>
    </w:p>
    <w:p w:rsidR="0042503B" w:rsidRPr="0042503B" w:rsidRDefault="0042503B" w:rsidP="00A66BC5">
      <w:pPr>
        <w:numPr>
          <w:ilvl w:val="0"/>
          <w:numId w:val="4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 xml:space="preserve">Some algorithms do not perform well when we have </w:t>
      </w:r>
      <w:proofErr w:type="gramStart"/>
      <w:r w:rsidRPr="0042503B">
        <w:rPr>
          <w:rFonts w:ascii="Arial" w:hAnsi="Arial" w:cs="Arial"/>
          <w:sz w:val="16"/>
          <w:szCs w:val="16"/>
        </w:rPr>
        <w:t>a large dimensions</w:t>
      </w:r>
      <w:proofErr w:type="gramEnd"/>
      <w:r w:rsidRPr="0042503B">
        <w:rPr>
          <w:rFonts w:ascii="Arial" w:hAnsi="Arial" w:cs="Arial"/>
          <w:sz w:val="16"/>
          <w:szCs w:val="16"/>
        </w:rPr>
        <w:t>. So reducing these dimensions needs to happen for the algorithm to be useful</w:t>
      </w:r>
    </w:p>
    <w:p w:rsidR="0042503B" w:rsidRPr="0042503B" w:rsidRDefault="0042503B" w:rsidP="00A66BC5">
      <w:pPr>
        <w:numPr>
          <w:ilvl w:val="0"/>
          <w:numId w:val="4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 xml:space="preserve">It takes care of </w:t>
      </w:r>
      <w:proofErr w:type="spellStart"/>
      <w:r w:rsidRPr="0042503B">
        <w:rPr>
          <w:rFonts w:ascii="Arial" w:hAnsi="Arial" w:cs="Arial"/>
          <w:sz w:val="16"/>
          <w:szCs w:val="16"/>
        </w:rPr>
        <w:t>multicollinearity</w:t>
      </w:r>
      <w:proofErr w:type="spellEnd"/>
      <w:r w:rsidRPr="0042503B">
        <w:rPr>
          <w:rFonts w:ascii="Arial" w:hAnsi="Arial" w:cs="Arial"/>
          <w:sz w:val="16"/>
          <w:szCs w:val="16"/>
        </w:rPr>
        <w:t xml:space="preserve"> by removing redundant features. For example, you have two variables – ‘time spent on treadmill in minutes’ and ‘calories burnt’. These variables are highly correlated as the more time you spend running on a treadmill, the more calories you will burn. Hence, there is no point in storing both as just one of them does what you require</w:t>
      </w:r>
    </w:p>
    <w:p w:rsidR="0042503B" w:rsidRPr="0042503B" w:rsidRDefault="0042503B" w:rsidP="00A66BC5">
      <w:pPr>
        <w:numPr>
          <w:ilvl w:val="0"/>
          <w:numId w:val="4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It helps in visualizing data. As discussed earlier, it is very difficult to visualize data in higher dimensions so reducing our space to 2D or 3D may allow us to plot and observe patterns more clearly</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 xml:space="preserve">3. </w:t>
      </w:r>
      <w:r w:rsidRPr="0042503B">
        <w:rPr>
          <w:rFonts w:ascii="Arial" w:hAnsi="Arial" w:cs="Arial"/>
          <w:color w:val="333333"/>
          <w:sz w:val="16"/>
          <w:szCs w:val="16"/>
        </w:rPr>
        <w:t>Common Dimensionality Reduction Techniques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Dimensionality reduction can be done in two different ways:</w:t>
      </w:r>
    </w:p>
    <w:p w:rsidR="0042503B" w:rsidRPr="0042503B" w:rsidRDefault="0042503B" w:rsidP="00A66BC5">
      <w:pPr>
        <w:numPr>
          <w:ilvl w:val="0"/>
          <w:numId w:val="48"/>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By only keeping the most relevant variables from the original dataset (this technique is called feature selection)</w:t>
      </w:r>
    </w:p>
    <w:p w:rsidR="0042503B" w:rsidRPr="0042503B" w:rsidRDefault="0042503B" w:rsidP="00A66BC5">
      <w:pPr>
        <w:numPr>
          <w:ilvl w:val="0"/>
          <w:numId w:val="48"/>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By finding a smaller set of new variables, each being a combination of the input variables, containing basically the same information as the input variables (this technique is called dimensionality reduction)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We will now look at various dimensionality reduction techniques and how to implement each of them in Python.</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3.1 Missing Value Ratio</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Suppose you’re given a dataset. What would be your first step? You would naturally want to explore the data first before building model. While exploring the data, you find that your dataset has some missing values. Now what? You will try to find out the reason for these missing values and then impute them or drop the variables entirely which have missing values (using appropriate methods).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What if we have too many missing values (say more than 50%)? Should we impute the missing values or drop the variable? I would prefer to drop the variable since it will not have much information. However, this isn’t set in stone. We can set a threshold value and if the percentage of missing values in any variable is more than that threshold, we will drop the variable.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implement this approach in Python.</w:t>
      </w:r>
    </w:p>
    <w:p w:rsidR="0042503B" w:rsidRPr="007D5C78" w:rsidRDefault="0042503B" w:rsidP="0042503B">
      <w:pPr>
        <w:pBdr>
          <w:top w:val="dashed" w:sz="4" w:space="4" w:color="CCCCCC"/>
          <w:left w:val="dashed" w:sz="4" w:space="4" w:color="CCCCCC"/>
          <w:bottom w:val="dashed" w:sz="4" w:space="4" w:color="CCCCCC"/>
          <w:right w:val="dashed" w:sz="4"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nsolas"/>
          <w:color w:val="333333"/>
          <w:sz w:val="20"/>
          <w:szCs w:val="20"/>
        </w:rPr>
      </w:pPr>
      <w:r w:rsidRPr="007D5C78">
        <w:rPr>
          <w:rFonts w:ascii="Consolas" w:eastAsia="Times New Roman" w:hAnsi="Consolas" w:cs="Consolas"/>
          <w:color w:val="333333"/>
          <w:sz w:val="20"/>
          <w:szCs w:val="20"/>
        </w:rPr>
        <w:t xml:space="preserve"># </w:t>
      </w:r>
      <w:proofErr w:type="gramStart"/>
      <w:r w:rsidRPr="007D5C78">
        <w:rPr>
          <w:rFonts w:ascii="Consolas" w:eastAsia="Times New Roman" w:hAnsi="Consolas" w:cs="Consolas"/>
          <w:color w:val="333333"/>
          <w:sz w:val="20"/>
          <w:szCs w:val="20"/>
        </w:rPr>
        <w:t>import</w:t>
      </w:r>
      <w:proofErr w:type="gramEnd"/>
      <w:r w:rsidRPr="007D5C78">
        <w:rPr>
          <w:rFonts w:ascii="Consolas" w:eastAsia="Times New Roman" w:hAnsi="Consolas" w:cs="Consolas"/>
          <w:color w:val="333333"/>
          <w:sz w:val="20"/>
          <w:szCs w:val="20"/>
        </w:rPr>
        <w:t xml:space="preserve"> required libraries</w:t>
      </w:r>
    </w:p>
    <w:p w:rsidR="0042503B" w:rsidRPr="007D5C78" w:rsidRDefault="0042503B" w:rsidP="0042503B">
      <w:pPr>
        <w:pBdr>
          <w:top w:val="dashed" w:sz="4" w:space="4" w:color="CCCCCC"/>
          <w:left w:val="dashed" w:sz="4" w:space="4" w:color="CCCCCC"/>
          <w:bottom w:val="dashed" w:sz="4" w:space="4" w:color="CCCCCC"/>
          <w:right w:val="dashed" w:sz="4"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nsolas"/>
          <w:color w:val="333333"/>
          <w:sz w:val="20"/>
          <w:szCs w:val="20"/>
        </w:rPr>
      </w:pPr>
      <w:proofErr w:type="gramStart"/>
      <w:r w:rsidRPr="007D5C78">
        <w:rPr>
          <w:rFonts w:ascii="Consolas" w:eastAsia="Times New Roman" w:hAnsi="Consolas" w:cs="Consolas"/>
          <w:color w:val="333333"/>
          <w:sz w:val="20"/>
          <w:szCs w:val="20"/>
        </w:rPr>
        <w:t>import</w:t>
      </w:r>
      <w:proofErr w:type="gramEnd"/>
      <w:r w:rsidRPr="007D5C78">
        <w:rPr>
          <w:rFonts w:ascii="Consolas" w:eastAsia="Times New Roman" w:hAnsi="Consolas" w:cs="Consolas"/>
          <w:color w:val="333333"/>
          <w:sz w:val="20"/>
          <w:szCs w:val="20"/>
        </w:rPr>
        <w:t xml:space="preserve"> pandas as pd</w:t>
      </w:r>
    </w:p>
    <w:p w:rsidR="0042503B" w:rsidRPr="007D5C78" w:rsidRDefault="0042503B" w:rsidP="0042503B">
      <w:pPr>
        <w:pBdr>
          <w:top w:val="dashed" w:sz="4" w:space="4" w:color="CCCCCC"/>
          <w:left w:val="dashed" w:sz="4" w:space="4" w:color="CCCCCC"/>
          <w:bottom w:val="dashed" w:sz="4" w:space="4" w:color="CCCCCC"/>
          <w:right w:val="dashed" w:sz="4"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nsolas"/>
          <w:color w:val="333333"/>
          <w:sz w:val="20"/>
          <w:szCs w:val="20"/>
        </w:rPr>
      </w:pPr>
      <w:proofErr w:type="gramStart"/>
      <w:r w:rsidRPr="007D5C78">
        <w:rPr>
          <w:rFonts w:ascii="Consolas" w:eastAsia="Times New Roman" w:hAnsi="Consolas" w:cs="Consolas"/>
          <w:color w:val="333333"/>
          <w:sz w:val="20"/>
          <w:szCs w:val="20"/>
        </w:rPr>
        <w:t>import</w:t>
      </w:r>
      <w:proofErr w:type="gramEnd"/>
      <w:r w:rsidRPr="007D5C78">
        <w:rPr>
          <w:rFonts w:ascii="Consolas" w:eastAsia="Times New Roman" w:hAnsi="Consolas" w:cs="Consolas"/>
          <w:color w:val="333333"/>
          <w:sz w:val="20"/>
          <w:szCs w:val="20"/>
        </w:rPr>
        <w:t xml:space="preserve"> </w:t>
      </w:r>
      <w:proofErr w:type="spellStart"/>
      <w:r w:rsidRPr="007D5C78">
        <w:rPr>
          <w:rFonts w:ascii="Consolas" w:eastAsia="Times New Roman" w:hAnsi="Consolas" w:cs="Consolas"/>
          <w:color w:val="333333"/>
          <w:sz w:val="20"/>
          <w:szCs w:val="20"/>
        </w:rPr>
        <w:t>numpy</w:t>
      </w:r>
      <w:proofErr w:type="spellEnd"/>
      <w:r w:rsidRPr="007D5C78">
        <w:rPr>
          <w:rFonts w:ascii="Consolas" w:eastAsia="Times New Roman" w:hAnsi="Consolas" w:cs="Consolas"/>
          <w:color w:val="333333"/>
          <w:sz w:val="20"/>
          <w:szCs w:val="20"/>
        </w:rPr>
        <w:t xml:space="preserve"> as </w:t>
      </w:r>
      <w:proofErr w:type="spellStart"/>
      <w:r w:rsidRPr="007D5C78">
        <w:rPr>
          <w:rFonts w:ascii="Consolas" w:eastAsia="Times New Roman" w:hAnsi="Consolas" w:cs="Consolas"/>
          <w:color w:val="333333"/>
          <w:sz w:val="20"/>
          <w:szCs w:val="20"/>
        </w:rPr>
        <w:t>np</w:t>
      </w:r>
      <w:proofErr w:type="spellEnd"/>
    </w:p>
    <w:p w:rsidR="0042503B" w:rsidRPr="007D5C78" w:rsidRDefault="0042503B" w:rsidP="0042503B">
      <w:pPr>
        <w:pBdr>
          <w:top w:val="dashed" w:sz="4" w:space="4" w:color="CCCCCC"/>
          <w:left w:val="dashed" w:sz="4" w:space="4" w:color="CCCCCC"/>
          <w:bottom w:val="dashed" w:sz="4" w:space="4" w:color="CCCCCC"/>
          <w:right w:val="dashed" w:sz="4"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nsolas"/>
          <w:color w:val="333333"/>
          <w:sz w:val="20"/>
          <w:szCs w:val="20"/>
        </w:rPr>
      </w:pPr>
      <w:proofErr w:type="gramStart"/>
      <w:r w:rsidRPr="007D5C78">
        <w:rPr>
          <w:rFonts w:ascii="Consolas" w:eastAsia="Times New Roman" w:hAnsi="Consolas" w:cs="Consolas"/>
          <w:color w:val="333333"/>
          <w:sz w:val="20"/>
          <w:szCs w:val="20"/>
        </w:rPr>
        <w:t>import</w:t>
      </w:r>
      <w:proofErr w:type="gramEnd"/>
      <w:r w:rsidRPr="007D5C78">
        <w:rPr>
          <w:rFonts w:ascii="Consolas" w:eastAsia="Times New Roman" w:hAnsi="Consolas" w:cs="Consolas"/>
          <w:color w:val="333333"/>
          <w:sz w:val="20"/>
          <w:szCs w:val="20"/>
        </w:rPr>
        <w:t xml:space="preserve"> </w:t>
      </w:r>
      <w:proofErr w:type="spellStart"/>
      <w:r w:rsidRPr="007D5C78">
        <w:rPr>
          <w:rFonts w:ascii="Consolas" w:eastAsia="Times New Roman" w:hAnsi="Consolas" w:cs="Consolas"/>
          <w:color w:val="333333"/>
          <w:sz w:val="20"/>
          <w:szCs w:val="20"/>
        </w:rPr>
        <w:t>matplotlib.pyplot</w:t>
      </w:r>
      <w:proofErr w:type="spellEnd"/>
      <w:r w:rsidRPr="007D5C78">
        <w:rPr>
          <w:rFonts w:ascii="Consolas" w:eastAsia="Times New Roman" w:hAnsi="Consolas" w:cs="Consolas"/>
          <w:color w:val="333333"/>
          <w:sz w:val="20"/>
          <w:szCs w:val="20"/>
        </w:rPr>
        <w:t xml:space="preserve"> as </w:t>
      </w:r>
      <w:proofErr w:type="spellStart"/>
      <w:r w:rsidRPr="007D5C78">
        <w:rPr>
          <w:rFonts w:ascii="Consolas" w:eastAsia="Times New Roman" w:hAnsi="Consolas" w:cs="Consolas"/>
          <w:color w:val="333333"/>
          <w:sz w:val="20"/>
          <w:szCs w:val="20"/>
        </w:rPr>
        <w:t>plt</w:t>
      </w:r>
      <w:proofErr w:type="spellEnd"/>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First, let’s load the data: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read the data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train=</w:t>
      </w:r>
      <w:proofErr w:type="spellStart"/>
      <w:proofErr w:type="gramEnd"/>
      <w:r w:rsidRPr="007D5C78">
        <w:rPr>
          <w:rFonts w:ascii="Consolas" w:hAnsi="Consolas" w:cs="Consolas"/>
          <w:color w:val="333333"/>
        </w:rPr>
        <w:t>pd.read_csv</w:t>
      </w:r>
      <w:proofErr w:type="spellEnd"/>
      <w:r w:rsidRPr="007D5C78">
        <w:rPr>
          <w:rFonts w:ascii="Consolas" w:hAnsi="Consolas" w:cs="Consolas"/>
          <w:color w:val="333333"/>
        </w:rPr>
        <w:t>("Train_UWu5bXk.csv")</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Emphasis"/>
          <w:rFonts w:ascii="Arial" w:hAnsi="Arial" w:cs="Arial"/>
          <w:sz w:val="16"/>
          <w:szCs w:val="16"/>
        </w:rPr>
        <w:lastRenderedPageBreak/>
        <w:t>Note: The path of the file should be added while reading the data.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Now, we will check the percentage of missing values in each variable. We can use</w:t>
      </w:r>
      <w:r w:rsidRPr="0042503B">
        <w:rPr>
          <w:rStyle w:val="Emphasis"/>
          <w:rFonts w:ascii="Arial" w:hAnsi="Arial" w:cs="Arial"/>
          <w:sz w:val="16"/>
          <w:szCs w:val="16"/>
        </w:rPr>
        <w:t> .</w:t>
      </w:r>
      <w:proofErr w:type="spellStart"/>
      <w:proofErr w:type="gramStart"/>
      <w:r w:rsidRPr="0042503B">
        <w:rPr>
          <w:rStyle w:val="Emphasis"/>
          <w:rFonts w:ascii="Arial" w:hAnsi="Arial" w:cs="Arial"/>
          <w:sz w:val="16"/>
          <w:szCs w:val="16"/>
        </w:rPr>
        <w:t>isnull</w:t>
      </w:r>
      <w:proofErr w:type="spellEnd"/>
      <w:r w:rsidRPr="0042503B">
        <w:rPr>
          <w:rStyle w:val="Emphasis"/>
          <w:rFonts w:ascii="Arial" w:hAnsi="Arial" w:cs="Arial"/>
          <w:sz w:val="16"/>
          <w:szCs w:val="16"/>
        </w:rPr>
        <w:t>(</w:t>
      </w:r>
      <w:proofErr w:type="gramEnd"/>
      <w:r w:rsidRPr="0042503B">
        <w:rPr>
          <w:rStyle w:val="Emphasis"/>
          <w:rFonts w:ascii="Arial" w:hAnsi="Arial" w:cs="Arial"/>
          <w:sz w:val="16"/>
          <w:szCs w:val="16"/>
        </w:rPr>
        <w:t>).sum()</w:t>
      </w:r>
      <w:r w:rsidRPr="0042503B">
        <w:rPr>
          <w:rFonts w:ascii="Arial" w:hAnsi="Arial" w:cs="Arial"/>
          <w:sz w:val="16"/>
          <w:szCs w:val="16"/>
        </w:rPr>
        <w:t> to calculate this.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checking the percentage of missing values in each variable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train.isnull</w:t>
      </w:r>
      <w:proofErr w:type="spellEnd"/>
      <w:r w:rsidRPr="007D5C78">
        <w:rPr>
          <w:rFonts w:ascii="Consolas" w:hAnsi="Consolas" w:cs="Consolas"/>
          <w:color w:val="333333"/>
        </w:rPr>
        <w:t>(</w:t>
      </w:r>
      <w:proofErr w:type="gramEnd"/>
      <w:r w:rsidRPr="007D5C78">
        <w:rPr>
          <w:rFonts w:ascii="Consolas" w:hAnsi="Consolas" w:cs="Consolas"/>
          <w:color w:val="333333"/>
        </w:rPr>
        <w:t>).sum()/</w:t>
      </w:r>
      <w:proofErr w:type="spellStart"/>
      <w:r w:rsidRPr="007D5C78">
        <w:rPr>
          <w:rFonts w:ascii="Consolas" w:hAnsi="Consolas" w:cs="Consolas"/>
          <w:color w:val="333333"/>
        </w:rPr>
        <w:t>len</w:t>
      </w:r>
      <w:proofErr w:type="spellEnd"/>
      <w:r w:rsidRPr="007D5C78">
        <w:rPr>
          <w:rFonts w:ascii="Consolas" w:hAnsi="Consolas" w:cs="Consolas"/>
          <w:color w:val="333333"/>
        </w:rPr>
        <w:t>(train)*100</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p>
    <w:p w:rsidR="0042503B" w:rsidRPr="00527669" w:rsidRDefault="0042503B" w:rsidP="0042503B">
      <w:pPr>
        <w:rPr>
          <w:sz w:val="16"/>
        </w:rPr>
      </w:pPr>
      <w:r>
        <w:rPr>
          <w:sz w:val="16"/>
        </w:rPr>
        <w:tab/>
      </w:r>
      <w:r>
        <w:rPr>
          <w:noProof/>
        </w:rPr>
        <w:drawing>
          <wp:inline distT="0" distB="0" distL="0" distR="0">
            <wp:extent cx="3009265" cy="2133600"/>
            <wp:effectExtent l="19050" t="0" r="635" b="0"/>
            <wp:docPr id="2" name="Picture 1" descr="https://s3-ap-south-1.amazonaws.com/av-blog-media/wp-content/uploads/2018/08/Screenshot-from-2018-07-26-15-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8/08/Screenshot-from-2018-07-26-15-34-21.png"/>
                    <pic:cNvPicPr>
                      <a:picLocks noChangeAspect="1" noChangeArrowheads="1"/>
                    </pic:cNvPicPr>
                  </pic:nvPicPr>
                  <pic:blipFill>
                    <a:blip r:embed="rId25" cstate="print"/>
                    <a:srcRect/>
                    <a:stretch>
                      <a:fillRect/>
                    </a:stretch>
                  </pic:blipFill>
                  <pic:spPr bwMode="auto">
                    <a:xfrm>
                      <a:off x="0" y="0"/>
                      <a:ext cx="3009265" cy="2133600"/>
                    </a:xfrm>
                    <a:prstGeom prst="rect">
                      <a:avLst/>
                    </a:prstGeom>
                    <a:noFill/>
                    <a:ln w="9525">
                      <a:noFill/>
                      <a:miter lim="800000"/>
                      <a:headEnd/>
                      <a:tailEnd/>
                    </a:ln>
                  </pic:spPr>
                </pic:pic>
              </a:graphicData>
            </a:graphic>
          </wp:inline>
        </w:drawing>
      </w:r>
      <w:r>
        <w:rPr>
          <w:sz w:val="16"/>
        </w:rPr>
        <w:tab/>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As you can see in the above table, there aren’t too many missing values (just 2 variables have them actually). We can impute the values using appropriate methods, or we can set a threshold of, say 20%, and remove the variable having more than 20% missing values. Let’s look at how this can be done in Python:</w:t>
      </w:r>
    </w:p>
    <w:p w:rsidR="0042503B" w:rsidRPr="0042503B" w:rsidRDefault="0042503B" w:rsidP="0042503B">
      <w:pPr>
        <w:pStyle w:val="NormalWeb"/>
        <w:spacing w:before="0" w:beforeAutospacing="0"/>
        <w:ind w:left="720"/>
        <w:jc w:val="both"/>
        <w:rPr>
          <w:sz w:val="18"/>
          <w:szCs w:val="18"/>
        </w:rPr>
      </w:pP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saving missing values in a variable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a = </w:t>
      </w:r>
      <w:proofErr w:type="spellStart"/>
      <w:proofErr w:type="gramStart"/>
      <w:r w:rsidRPr="007D5C78">
        <w:rPr>
          <w:rFonts w:ascii="Consolas" w:hAnsi="Consolas" w:cs="Consolas"/>
          <w:color w:val="333333"/>
        </w:rPr>
        <w:t>train.isnull</w:t>
      </w:r>
      <w:proofErr w:type="spellEnd"/>
      <w:r w:rsidRPr="007D5C78">
        <w:rPr>
          <w:rFonts w:ascii="Consolas" w:hAnsi="Consolas" w:cs="Consolas"/>
          <w:color w:val="333333"/>
        </w:rPr>
        <w:t>(</w:t>
      </w:r>
      <w:proofErr w:type="gramEnd"/>
      <w:r w:rsidRPr="007D5C78">
        <w:rPr>
          <w:rFonts w:ascii="Consolas" w:hAnsi="Consolas" w:cs="Consolas"/>
          <w:color w:val="333333"/>
        </w:rPr>
        <w:t>).sum()/</w:t>
      </w:r>
      <w:proofErr w:type="spellStart"/>
      <w:r w:rsidRPr="007D5C78">
        <w:rPr>
          <w:rFonts w:ascii="Consolas" w:hAnsi="Consolas" w:cs="Consolas"/>
          <w:color w:val="333333"/>
        </w:rPr>
        <w:t>len</w:t>
      </w:r>
      <w:proofErr w:type="spellEnd"/>
      <w:r w:rsidRPr="007D5C78">
        <w:rPr>
          <w:rFonts w:ascii="Consolas" w:hAnsi="Consolas" w:cs="Consolas"/>
          <w:color w:val="333333"/>
        </w:rPr>
        <w:t>(train)*100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saving column names in a variable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variables</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train.columns</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variable</w:t>
      </w:r>
      <w:proofErr w:type="gramEnd"/>
      <w:r w:rsidRPr="007D5C78">
        <w:rPr>
          <w:rFonts w:ascii="Consolas" w:hAnsi="Consolas" w:cs="Consolas"/>
          <w:color w:val="333333"/>
        </w:rPr>
        <w:t xml:space="preserve"> = [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for</w:t>
      </w:r>
      <w:proofErr w:type="gramEnd"/>
      <w:r w:rsidRPr="007D5C78">
        <w:rPr>
          <w:rFonts w:ascii="Consolas" w:hAnsi="Consolas" w:cs="Consolas"/>
          <w:color w:val="333333"/>
        </w:rPr>
        <w:t xml:space="preserve">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range(0,12):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gramStart"/>
      <w:r w:rsidRPr="007D5C78">
        <w:rPr>
          <w:rFonts w:ascii="Consolas" w:hAnsi="Consolas" w:cs="Consolas"/>
          <w:color w:val="333333"/>
        </w:rPr>
        <w:t>if</w:t>
      </w:r>
      <w:proofErr w:type="gramEnd"/>
      <w:r w:rsidRPr="007D5C78">
        <w:rPr>
          <w:rFonts w:ascii="Consolas" w:hAnsi="Consolas" w:cs="Consolas"/>
          <w:color w:val="333333"/>
        </w:rPr>
        <w:t xml:space="preserve"> a[</w:t>
      </w:r>
      <w:proofErr w:type="spellStart"/>
      <w:r w:rsidRPr="007D5C78">
        <w:rPr>
          <w:rFonts w:ascii="Consolas" w:hAnsi="Consolas" w:cs="Consolas"/>
          <w:color w:val="333333"/>
        </w:rPr>
        <w:t>i</w:t>
      </w:r>
      <w:proofErr w:type="spellEnd"/>
      <w:r w:rsidRPr="007D5C78">
        <w:rPr>
          <w:rFonts w:ascii="Consolas" w:hAnsi="Consolas" w:cs="Consolas"/>
          <w:color w:val="333333"/>
        </w:rPr>
        <w:t>]&lt;=20:   #setting the threshold as 20%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spellStart"/>
      <w:proofErr w:type="gramStart"/>
      <w:r w:rsidRPr="007D5C78">
        <w:rPr>
          <w:rFonts w:ascii="Consolas" w:hAnsi="Consolas" w:cs="Consolas"/>
          <w:color w:val="333333"/>
        </w:rPr>
        <w:t>variable.append</w:t>
      </w:r>
      <w:proofErr w:type="spellEnd"/>
      <w:r w:rsidRPr="007D5C78">
        <w:rPr>
          <w:rFonts w:ascii="Consolas" w:hAnsi="Consolas" w:cs="Consolas"/>
          <w:color w:val="333333"/>
        </w:rPr>
        <w:t>(</w:t>
      </w:r>
      <w:proofErr w:type="gramEnd"/>
      <w:r w:rsidRPr="007D5C78">
        <w:rPr>
          <w:rFonts w:ascii="Consolas" w:hAnsi="Consolas" w:cs="Consolas"/>
          <w:color w:val="333333"/>
        </w:rPr>
        <w:t>variables[</w:t>
      </w:r>
      <w:proofErr w:type="spellStart"/>
      <w:r w:rsidRPr="007D5C78">
        <w:rPr>
          <w:rFonts w:ascii="Consolas" w:hAnsi="Consolas" w:cs="Consolas"/>
          <w:color w:val="333333"/>
        </w:rPr>
        <w:t>i</w:t>
      </w:r>
      <w:proofErr w:type="spellEnd"/>
      <w:r w:rsidRPr="007D5C78">
        <w:rPr>
          <w:rFonts w:ascii="Consolas" w:hAnsi="Consolas" w:cs="Consolas"/>
          <w:color w:val="333333"/>
        </w:rPr>
        <w:t>])</w:t>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So the variables to be used are stored in “variable”, which contains only those features where the missing values are less than 20%.</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3.2 Low Variance Filter</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Consider a variable in our dataset where all the observations have the same value, say 1. If we use this variable, do you think it can improve the model we will build? The answer is no, because this variable will have zero variance.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lastRenderedPageBreak/>
        <w:t>So, we need to calculate the variance of each variable we are given. Then drop the variables having low variance as compared to other variables in our dataset. The reason for doing this, as I mentioned above, is that variables with a low variance will not affect the target variable.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first impute the missing values in the </w:t>
      </w:r>
      <w:proofErr w:type="spellStart"/>
      <w:r w:rsidRPr="0042503B">
        <w:rPr>
          <w:rStyle w:val="Emphasis"/>
          <w:rFonts w:ascii="Arial" w:eastAsiaTheme="majorEastAsia" w:hAnsi="Arial" w:cs="Arial"/>
          <w:sz w:val="16"/>
          <w:szCs w:val="16"/>
        </w:rPr>
        <w:t>Item_Weight</w:t>
      </w:r>
      <w:proofErr w:type="spellEnd"/>
      <w:r w:rsidRPr="0042503B">
        <w:rPr>
          <w:rFonts w:ascii="Arial" w:hAnsi="Arial" w:cs="Arial"/>
          <w:sz w:val="16"/>
          <w:szCs w:val="16"/>
        </w:rPr>
        <w:t> column using the median value of the known </w:t>
      </w:r>
      <w:proofErr w:type="spellStart"/>
      <w:r w:rsidRPr="0042503B">
        <w:rPr>
          <w:rStyle w:val="Emphasis"/>
          <w:rFonts w:ascii="Arial" w:eastAsiaTheme="majorEastAsia" w:hAnsi="Arial" w:cs="Arial"/>
          <w:sz w:val="16"/>
          <w:szCs w:val="16"/>
        </w:rPr>
        <w:t>Item_Weight</w:t>
      </w:r>
      <w:proofErr w:type="spellEnd"/>
      <w:r w:rsidRPr="0042503B">
        <w:rPr>
          <w:rStyle w:val="Emphasis"/>
          <w:rFonts w:ascii="Arial" w:eastAsiaTheme="majorEastAsia" w:hAnsi="Arial" w:cs="Arial"/>
          <w:sz w:val="16"/>
          <w:szCs w:val="16"/>
        </w:rPr>
        <w:t> </w:t>
      </w:r>
      <w:r w:rsidRPr="0042503B">
        <w:rPr>
          <w:rFonts w:ascii="Arial" w:hAnsi="Arial" w:cs="Arial"/>
          <w:sz w:val="16"/>
          <w:szCs w:val="16"/>
        </w:rPr>
        <w:t>observations. For the </w:t>
      </w:r>
      <w:proofErr w:type="spellStart"/>
      <w:r w:rsidRPr="0042503B">
        <w:rPr>
          <w:rStyle w:val="Emphasis"/>
          <w:rFonts w:ascii="Arial" w:eastAsiaTheme="majorEastAsia" w:hAnsi="Arial" w:cs="Arial"/>
          <w:sz w:val="16"/>
          <w:szCs w:val="16"/>
        </w:rPr>
        <w:t>Outlet_Size</w:t>
      </w:r>
      <w:proofErr w:type="spellEnd"/>
      <w:r w:rsidRPr="0042503B">
        <w:rPr>
          <w:rFonts w:ascii="Arial" w:hAnsi="Arial" w:cs="Arial"/>
          <w:sz w:val="16"/>
          <w:szCs w:val="16"/>
        </w:rPr>
        <w:t> column, we will use the mode of the known </w:t>
      </w:r>
      <w:proofErr w:type="spellStart"/>
      <w:r w:rsidRPr="0042503B">
        <w:rPr>
          <w:rStyle w:val="Emphasis"/>
          <w:rFonts w:ascii="Arial" w:eastAsiaTheme="majorEastAsia" w:hAnsi="Arial" w:cs="Arial"/>
          <w:sz w:val="16"/>
          <w:szCs w:val="16"/>
        </w:rPr>
        <w:t>Outlet_Size</w:t>
      </w:r>
      <w:proofErr w:type="spellEnd"/>
      <w:r w:rsidRPr="0042503B">
        <w:rPr>
          <w:rFonts w:ascii="Arial" w:hAnsi="Arial" w:cs="Arial"/>
          <w:sz w:val="16"/>
          <w:szCs w:val="16"/>
        </w:rPr>
        <w:t> values to impute the missing values: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train[</w:t>
      </w:r>
      <w:proofErr w:type="gramEnd"/>
      <w:r w:rsidRPr="007D5C78">
        <w:rPr>
          <w:rFonts w:ascii="Consolas" w:hAnsi="Consolas" w:cs="Consolas"/>
          <w:color w:val="333333"/>
        </w:rPr>
        <w:t>'</w:t>
      </w:r>
      <w:proofErr w:type="spellStart"/>
      <w:r w:rsidRPr="007D5C78">
        <w:rPr>
          <w:rFonts w:ascii="Consolas" w:hAnsi="Consolas" w:cs="Consolas"/>
          <w:color w:val="333333"/>
        </w:rPr>
        <w:t>Item_Weight</w:t>
      </w:r>
      <w:proofErr w:type="spellEnd"/>
      <w:r w:rsidRPr="007D5C78">
        <w:rPr>
          <w:rFonts w:ascii="Consolas" w:hAnsi="Consolas" w:cs="Consolas"/>
          <w:color w:val="333333"/>
        </w:rPr>
        <w:t>'].</w:t>
      </w:r>
      <w:proofErr w:type="spellStart"/>
      <w:r w:rsidRPr="007D5C78">
        <w:rPr>
          <w:rFonts w:ascii="Consolas" w:hAnsi="Consolas" w:cs="Consolas"/>
          <w:color w:val="333333"/>
        </w:rPr>
        <w:t>fillna</w:t>
      </w:r>
      <w:proofErr w:type="spellEnd"/>
      <w:r w:rsidRPr="007D5C78">
        <w:rPr>
          <w:rFonts w:ascii="Consolas" w:hAnsi="Consolas" w:cs="Consolas"/>
          <w:color w:val="333333"/>
        </w:rPr>
        <w:t>(train['</w:t>
      </w:r>
      <w:proofErr w:type="spellStart"/>
      <w:r w:rsidRPr="007D5C78">
        <w:rPr>
          <w:rFonts w:ascii="Consolas" w:hAnsi="Consolas" w:cs="Consolas"/>
          <w:color w:val="333333"/>
        </w:rPr>
        <w:t>Item_Weight</w:t>
      </w:r>
      <w:proofErr w:type="spellEnd"/>
      <w:r w:rsidRPr="007D5C78">
        <w:rPr>
          <w:rFonts w:ascii="Consolas" w:hAnsi="Consolas" w:cs="Consolas"/>
          <w:color w:val="333333"/>
        </w:rPr>
        <w:t xml:space="preserve">'].median(), </w:t>
      </w:r>
      <w:proofErr w:type="spellStart"/>
      <w:r w:rsidRPr="007D5C78">
        <w:rPr>
          <w:rFonts w:ascii="Consolas" w:hAnsi="Consolas" w:cs="Consolas"/>
          <w:color w:val="333333"/>
        </w:rPr>
        <w:t>inplace</w:t>
      </w:r>
      <w:proofErr w:type="spellEnd"/>
      <w:r w:rsidRPr="007D5C78">
        <w:rPr>
          <w:rFonts w:ascii="Consolas" w:hAnsi="Consolas" w:cs="Consolas"/>
          <w:color w:val="333333"/>
        </w:rPr>
        <w:t>=True)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train[</w:t>
      </w:r>
      <w:proofErr w:type="gramEnd"/>
      <w:r w:rsidRPr="007D5C78">
        <w:rPr>
          <w:rFonts w:ascii="Consolas" w:hAnsi="Consolas" w:cs="Consolas"/>
          <w:color w:val="333333"/>
        </w:rPr>
        <w:t>'</w:t>
      </w:r>
      <w:proofErr w:type="spellStart"/>
      <w:r w:rsidRPr="007D5C78">
        <w:rPr>
          <w:rFonts w:ascii="Consolas" w:hAnsi="Consolas" w:cs="Consolas"/>
          <w:color w:val="333333"/>
        </w:rPr>
        <w:t>Outlet_Size</w:t>
      </w:r>
      <w:proofErr w:type="spellEnd"/>
      <w:r w:rsidRPr="007D5C78">
        <w:rPr>
          <w:rFonts w:ascii="Consolas" w:hAnsi="Consolas" w:cs="Consolas"/>
          <w:color w:val="333333"/>
        </w:rPr>
        <w:t>'].</w:t>
      </w:r>
      <w:proofErr w:type="spellStart"/>
      <w:r w:rsidRPr="007D5C78">
        <w:rPr>
          <w:rFonts w:ascii="Consolas" w:hAnsi="Consolas" w:cs="Consolas"/>
          <w:color w:val="333333"/>
        </w:rPr>
        <w:t>fillna</w:t>
      </w:r>
      <w:proofErr w:type="spellEnd"/>
      <w:r w:rsidRPr="007D5C78">
        <w:rPr>
          <w:rFonts w:ascii="Consolas" w:hAnsi="Consolas" w:cs="Consolas"/>
          <w:color w:val="333333"/>
        </w:rPr>
        <w:t>(train['</w:t>
      </w:r>
      <w:proofErr w:type="spellStart"/>
      <w:r w:rsidRPr="007D5C78">
        <w:rPr>
          <w:rFonts w:ascii="Consolas" w:hAnsi="Consolas" w:cs="Consolas"/>
          <w:color w:val="333333"/>
        </w:rPr>
        <w:t>Outlet_Size</w:t>
      </w:r>
      <w:proofErr w:type="spellEnd"/>
      <w:r w:rsidRPr="007D5C78">
        <w:rPr>
          <w:rFonts w:ascii="Consolas" w:hAnsi="Consolas" w:cs="Consolas"/>
          <w:color w:val="333333"/>
        </w:rPr>
        <w:t xml:space="preserve">'].mode()[0], </w:t>
      </w:r>
      <w:proofErr w:type="spellStart"/>
      <w:r w:rsidRPr="007D5C78">
        <w:rPr>
          <w:rFonts w:ascii="Consolas" w:hAnsi="Consolas" w:cs="Consolas"/>
          <w:color w:val="333333"/>
        </w:rPr>
        <w:t>inplace</w:t>
      </w:r>
      <w:proofErr w:type="spellEnd"/>
      <w:r w:rsidRPr="007D5C78">
        <w:rPr>
          <w:rFonts w:ascii="Consolas" w:hAnsi="Consolas" w:cs="Consolas"/>
          <w:color w:val="333333"/>
        </w:rPr>
        <w:t>=True)</w:t>
      </w:r>
    </w:p>
    <w:p w:rsidR="0042503B" w:rsidRPr="0042503B" w:rsidRDefault="0042503B" w:rsidP="0042503B">
      <w:pPr>
        <w:spacing w:beforeAutospacing="1" w:after="100" w:afterAutospacing="1" w:line="240" w:lineRule="auto"/>
        <w:rPr>
          <w:rFonts w:ascii="Arial" w:hAnsi="Arial" w:cs="Arial"/>
          <w:color w:val="595858"/>
          <w:sz w:val="16"/>
          <w:szCs w:val="16"/>
          <w:shd w:val="clear" w:color="auto" w:fill="FFFFFF"/>
        </w:rPr>
      </w:pPr>
      <w:r w:rsidRPr="0042503B">
        <w:rPr>
          <w:rFonts w:ascii="Arial" w:hAnsi="Arial" w:cs="Arial"/>
          <w:color w:val="595858"/>
          <w:sz w:val="16"/>
          <w:szCs w:val="16"/>
          <w:shd w:val="clear" w:color="auto" w:fill="FFFFFF"/>
        </w:rPr>
        <w:t>Let’s check whether all the missing values have been filled:</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proofErr w:type="spellStart"/>
      <w:proofErr w:type="gramStart"/>
      <w:r w:rsidRPr="007D5C78">
        <w:rPr>
          <w:rFonts w:ascii="Consolas" w:hAnsi="Consolas" w:cs="Consolas"/>
          <w:color w:val="333333"/>
        </w:rPr>
        <w:t>train.isnull</w:t>
      </w:r>
      <w:proofErr w:type="spellEnd"/>
      <w:r w:rsidRPr="007D5C78">
        <w:rPr>
          <w:rFonts w:ascii="Consolas" w:hAnsi="Consolas" w:cs="Consolas"/>
          <w:color w:val="333333"/>
        </w:rPr>
        <w:t>(</w:t>
      </w:r>
      <w:proofErr w:type="gramEnd"/>
      <w:r w:rsidRPr="007D5C78">
        <w:rPr>
          <w:rFonts w:ascii="Consolas" w:hAnsi="Consolas" w:cs="Consolas"/>
          <w:color w:val="333333"/>
        </w:rPr>
        <w:t>).sum()/</w:t>
      </w:r>
      <w:proofErr w:type="spellStart"/>
      <w:r w:rsidRPr="007D5C78">
        <w:rPr>
          <w:rFonts w:ascii="Consolas" w:hAnsi="Consolas" w:cs="Consolas"/>
          <w:color w:val="333333"/>
        </w:rPr>
        <w:t>len</w:t>
      </w:r>
      <w:proofErr w:type="spellEnd"/>
      <w:r w:rsidRPr="007D5C78">
        <w:rPr>
          <w:rFonts w:ascii="Consolas" w:hAnsi="Consolas" w:cs="Consolas"/>
          <w:color w:val="333333"/>
        </w:rPr>
        <w:t>(train)*100</w:t>
      </w:r>
    </w:p>
    <w:p w:rsidR="0042503B" w:rsidRPr="0042503B" w:rsidRDefault="0042503B" w:rsidP="0042503B">
      <w:pPr>
        <w:spacing w:beforeAutospacing="1" w:after="100" w:afterAutospacing="1" w:line="240" w:lineRule="auto"/>
        <w:rPr>
          <w:rFonts w:ascii="Arial" w:hAnsi="Arial" w:cs="Arial"/>
          <w:sz w:val="14"/>
          <w:szCs w:val="14"/>
        </w:rPr>
      </w:pPr>
      <w:r>
        <w:rPr>
          <w:noProof/>
        </w:rPr>
        <w:drawing>
          <wp:inline distT="0" distB="0" distL="0" distR="0">
            <wp:extent cx="2660015" cy="2144395"/>
            <wp:effectExtent l="19050" t="0" r="6985" b="0"/>
            <wp:docPr id="3" name="Picture 4" descr="https://s3-ap-south-1.amazonaws.com/av-blog-media/wp-content/uploads/2018/08/Screenshot-from-2018-07-26-16-0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8/08/Screenshot-from-2018-07-26-16-07-43.png"/>
                    <pic:cNvPicPr>
                      <a:picLocks noChangeAspect="1" noChangeArrowheads="1"/>
                    </pic:cNvPicPr>
                  </pic:nvPicPr>
                  <pic:blipFill>
                    <a:blip r:embed="rId26" cstate="print"/>
                    <a:srcRect/>
                    <a:stretch>
                      <a:fillRect/>
                    </a:stretch>
                  </pic:blipFill>
                  <pic:spPr bwMode="auto">
                    <a:xfrm>
                      <a:off x="0" y="0"/>
                      <a:ext cx="2660015" cy="2144395"/>
                    </a:xfrm>
                    <a:prstGeom prst="rect">
                      <a:avLst/>
                    </a:prstGeom>
                    <a:noFill/>
                    <a:ln w="9525">
                      <a:noFill/>
                      <a:miter lim="800000"/>
                      <a:headEnd/>
                      <a:tailEnd/>
                    </a:ln>
                  </pic:spPr>
                </pic:pic>
              </a:graphicData>
            </a:graphic>
          </wp:inline>
        </w:drawing>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Voila! We are all set. Now let’s calculate the variance of all the numerical variables.</w:t>
      </w:r>
    </w:p>
    <w:p w:rsidR="0042503B" w:rsidRPr="0042503B"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sz w:val="16"/>
          <w:szCs w:val="16"/>
        </w:rPr>
      </w:pPr>
      <w:proofErr w:type="gramStart"/>
      <w:r w:rsidRPr="0042503B">
        <w:rPr>
          <w:rFonts w:ascii="Consolas" w:hAnsi="Consolas" w:cs="Consolas"/>
          <w:sz w:val="16"/>
          <w:szCs w:val="16"/>
        </w:rPr>
        <w:t>train.var()</w:t>
      </w:r>
      <w:proofErr w:type="gramEnd"/>
    </w:p>
    <w:p w:rsidR="0042503B" w:rsidRDefault="0042503B" w:rsidP="0042503B">
      <w:pPr>
        <w:spacing w:beforeAutospacing="1" w:after="100" w:afterAutospacing="1" w:line="240" w:lineRule="auto"/>
        <w:rPr>
          <w:rFonts w:ascii="Arial" w:hAnsi="Arial" w:cs="Arial"/>
          <w:color w:val="191919"/>
          <w:sz w:val="14"/>
          <w:szCs w:val="14"/>
        </w:rPr>
      </w:pPr>
      <w:r>
        <w:rPr>
          <w:noProof/>
        </w:rPr>
        <w:drawing>
          <wp:inline distT="0" distB="0" distL="0" distR="0">
            <wp:extent cx="3363595" cy="1008380"/>
            <wp:effectExtent l="19050" t="0" r="8255" b="0"/>
            <wp:docPr id="5" name="Picture 7" descr="https://s3-ap-south-1.amazonaws.com/av-blog-media/wp-content/uploads/2018/08/Screenshot-from-2018-07-26-16-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8/08/Screenshot-from-2018-07-26-16-18-50.png"/>
                    <pic:cNvPicPr>
                      <a:picLocks noChangeAspect="1" noChangeArrowheads="1"/>
                    </pic:cNvPicPr>
                  </pic:nvPicPr>
                  <pic:blipFill>
                    <a:blip r:embed="rId27" cstate="print"/>
                    <a:srcRect/>
                    <a:stretch>
                      <a:fillRect/>
                    </a:stretch>
                  </pic:blipFill>
                  <pic:spPr bwMode="auto">
                    <a:xfrm>
                      <a:off x="0" y="0"/>
                      <a:ext cx="3363595" cy="1008380"/>
                    </a:xfrm>
                    <a:prstGeom prst="rect">
                      <a:avLst/>
                    </a:prstGeom>
                    <a:noFill/>
                    <a:ln w="9525">
                      <a:noFill/>
                      <a:miter lim="800000"/>
                      <a:headEnd/>
                      <a:tailEnd/>
                    </a:ln>
                  </pic:spPr>
                </pic:pic>
              </a:graphicData>
            </a:graphic>
          </wp:inline>
        </w:drawing>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As the above output shows, the variance of </w:t>
      </w:r>
      <w:proofErr w:type="spellStart"/>
      <w:r w:rsidRPr="0042503B">
        <w:rPr>
          <w:rStyle w:val="Emphasis"/>
          <w:rFonts w:ascii="Arial" w:hAnsi="Arial" w:cs="Arial"/>
          <w:sz w:val="16"/>
          <w:szCs w:val="16"/>
          <w:shd w:val="clear" w:color="auto" w:fill="FFFFFF"/>
        </w:rPr>
        <w:t>Item_Visibility</w:t>
      </w:r>
      <w:proofErr w:type="spellEnd"/>
      <w:r w:rsidRPr="0042503B">
        <w:rPr>
          <w:rFonts w:ascii="Arial" w:hAnsi="Arial" w:cs="Arial"/>
          <w:sz w:val="16"/>
          <w:szCs w:val="16"/>
          <w:shd w:val="clear" w:color="auto" w:fill="FFFFFF"/>
        </w:rPr>
        <w:t> is very less as compared to the other variables. We can safely drop this column. This is how we apply low variance filter. Let’s implement this in Python: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lastRenderedPageBreak/>
        <w:t>numeric</w:t>
      </w:r>
      <w:proofErr w:type="gramEnd"/>
      <w:r w:rsidRPr="007D5C78">
        <w:rPr>
          <w:rFonts w:ascii="Consolas" w:hAnsi="Consolas" w:cs="Consolas"/>
          <w:color w:val="333333"/>
        </w:rPr>
        <w:t xml:space="preserve"> = train[['</w:t>
      </w:r>
      <w:proofErr w:type="spellStart"/>
      <w:r w:rsidRPr="007D5C78">
        <w:rPr>
          <w:rFonts w:ascii="Consolas" w:hAnsi="Consolas" w:cs="Consolas"/>
          <w:color w:val="333333"/>
        </w:rPr>
        <w:t>Item_Weight</w:t>
      </w:r>
      <w:proofErr w:type="spellEnd"/>
      <w:r w:rsidRPr="007D5C78">
        <w:rPr>
          <w:rFonts w:ascii="Consolas" w:hAnsi="Consolas" w:cs="Consolas"/>
          <w:color w:val="333333"/>
        </w:rPr>
        <w:t>', '</w:t>
      </w:r>
      <w:proofErr w:type="spellStart"/>
      <w:r w:rsidRPr="007D5C78">
        <w:rPr>
          <w:rFonts w:ascii="Consolas" w:hAnsi="Consolas" w:cs="Consolas"/>
          <w:color w:val="333333"/>
        </w:rPr>
        <w:t>Item_Visibility</w:t>
      </w:r>
      <w:proofErr w:type="spellEnd"/>
      <w:r w:rsidRPr="007D5C78">
        <w:rPr>
          <w:rFonts w:ascii="Consolas" w:hAnsi="Consolas" w:cs="Consolas"/>
          <w:color w:val="333333"/>
        </w:rPr>
        <w:t>', '</w:t>
      </w:r>
      <w:proofErr w:type="spellStart"/>
      <w:r w:rsidRPr="007D5C78">
        <w:rPr>
          <w:rFonts w:ascii="Consolas" w:hAnsi="Consolas" w:cs="Consolas"/>
          <w:color w:val="333333"/>
        </w:rPr>
        <w:t>Item_MRP</w:t>
      </w:r>
      <w:proofErr w:type="spellEnd"/>
      <w:r w:rsidRPr="007D5C78">
        <w:rPr>
          <w:rFonts w:ascii="Consolas" w:hAnsi="Consolas" w:cs="Consolas"/>
          <w:color w:val="333333"/>
        </w:rPr>
        <w:t>', '</w:t>
      </w:r>
      <w:proofErr w:type="spellStart"/>
      <w:r w:rsidRPr="007D5C78">
        <w:rPr>
          <w:rFonts w:ascii="Consolas" w:hAnsi="Consolas" w:cs="Consolas"/>
          <w:color w:val="333333"/>
        </w:rPr>
        <w:t>Outlet_Establishment_Year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var</w:t>
      </w:r>
      <w:proofErr w:type="spellEnd"/>
      <w:proofErr w:type="gramEnd"/>
      <w:r w:rsidRPr="007D5C78">
        <w:rPr>
          <w:rFonts w:ascii="Consolas" w:hAnsi="Consolas" w:cs="Consolas"/>
          <w:color w:val="333333"/>
        </w:rPr>
        <w:t xml:space="preserve"> = numeric.var()</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numeric</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numeric.columns</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variable</w:t>
      </w:r>
      <w:proofErr w:type="gramEnd"/>
      <w:r w:rsidRPr="007D5C78">
        <w:rPr>
          <w:rFonts w:ascii="Consolas" w:hAnsi="Consolas" w:cs="Consolas"/>
          <w:color w:val="333333"/>
        </w:rPr>
        <w:t xml:space="preserve"> = [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for</w:t>
      </w:r>
      <w:proofErr w:type="gramEnd"/>
      <w:r w:rsidRPr="007D5C78">
        <w:rPr>
          <w:rFonts w:ascii="Consolas" w:hAnsi="Consolas" w:cs="Consolas"/>
          <w:color w:val="333333"/>
        </w:rPr>
        <w:t xml:space="preserve">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range(0,len(</w:t>
      </w:r>
      <w:proofErr w:type="spellStart"/>
      <w:r w:rsidRPr="007D5C78">
        <w:rPr>
          <w:rFonts w:ascii="Consolas" w:hAnsi="Consolas" w:cs="Consolas"/>
          <w:color w:val="333333"/>
        </w:rPr>
        <w:t>var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gramStart"/>
      <w:r w:rsidRPr="007D5C78">
        <w:rPr>
          <w:rFonts w:ascii="Consolas" w:hAnsi="Consolas" w:cs="Consolas"/>
          <w:color w:val="333333"/>
        </w:rPr>
        <w:t>if</w:t>
      </w:r>
      <w:proofErr w:type="gramEnd"/>
      <w:r w:rsidRPr="007D5C78">
        <w:rPr>
          <w:rFonts w:ascii="Consolas" w:hAnsi="Consolas" w:cs="Consolas"/>
          <w:color w:val="333333"/>
        </w:rPr>
        <w:t xml:space="preserve"> </w:t>
      </w:r>
      <w:proofErr w:type="spellStart"/>
      <w:r w:rsidRPr="007D5C78">
        <w:rPr>
          <w:rFonts w:ascii="Consolas" w:hAnsi="Consolas" w:cs="Consolas"/>
          <w:color w:val="333333"/>
        </w:rPr>
        <w:t>var</w:t>
      </w:r>
      <w:proofErr w:type="spellEnd"/>
      <w:r w:rsidRPr="007D5C78">
        <w:rPr>
          <w:rFonts w:ascii="Consolas" w:hAnsi="Consolas" w:cs="Consolas"/>
          <w:color w:val="333333"/>
        </w:rPr>
        <w:t>[</w:t>
      </w:r>
      <w:proofErr w:type="spellStart"/>
      <w:r w:rsidRPr="007D5C78">
        <w:rPr>
          <w:rFonts w:ascii="Consolas" w:hAnsi="Consolas" w:cs="Consolas"/>
          <w:color w:val="333333"/>
        </w:rPr>
        <w:t>i</w:t>
      </w:r>
      <w:proofErr w:type="spellEnd"/>
      <w:r w:rsidRPr="007D5C78">
        <w:rPr>
          <w:rFonts w:ascii="Consolas" w:hAnsi="Consolas" w:cs="Consolas"/>
          <w:color w:val="333333"/>
        </w:rPr>
        <w:t>]&gt;=10:   #setting the threshold as 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spellStart"/>
      <w:proofErr w:type="gramStart"/>
      <w:r w:rsidRPr="007D5C78">
        <w:rPr>
          <w:rFonts w:ascii="Consolas" w:hAnsi="Consolas" w:cs="Consolas"/>
          <w:color w:val="333333"/>
        </w:rPr>
        <w:t>variable.append</w:t>
      </w:r>
      <w:proofErr w:type="spellEnd"/>
      <w:r w:rsidRPr="007D5C78">
        <w:rPr>
          <w:rFonts w:ascii="Consolas" w:hAnsi="Consolas" w:cs="Consolas"/>
          <w:color w:val="333333"/>
        </w:rPr>
        <w:t>(</w:t>
      </w:r>
      <w:proofErr w:type="gramEnd"/>
      <w:r w:rsidRPr="007D5C78">
        <w:rPr>
          <w:rFonts w:ascii="Consolas" w:hAnsi="Consolas" w:cs="Consolas"/>
          <w:color w:val="333333"/>
        </w:rPr>
        <w:t>numeric[i+1])</w:t>
      </w:r>
    </w:p>
    <w:p w:rsidR="0042503B" w:rsidRDefault="0042503B" w:rsidP="0042503B">
      <w:pPr>
        <w:spacing w:beforeAutospacing="1" w:after="100" w:afterAutospacing="1" w:line="240" w:lineRule="auto"/>
        <w:rPr>
          <w:rFonts w:ascii="Arial" w:hAnsi="Arial" w:cs="Arial"/>
          <w:color w:val="191919"/>
          <w:sz w:val="14"/>
          <w:szCs w:val="14"/>
        </w:rPr>
      </w:pP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The above code gives us the list of variables that have a variance greater than 10.</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3.3 High Correlation filter</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High correlation between two variables means they have similar trends and are likely to carry similar information. This can bring down the performance of some models drastically (linear and logistic regression models, for instance). We can calculate the correlation between independent numerical variables that are numerical in nature. If the correlation coefficient crosses a certain threshold value, we can drop one of the variables (dropping a variable is highly subjective and should always be done keeping the domain in mind).</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As a general guideline, we should keep those variables which show a decent or high correlation with the target variable.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perform the correlation calculation in Python. We will drop the dependent variable (</w:t>
      </w:r>
      <w:proofErr w:type="spellStart"/>
      <w:r w:rsidRPr="0042503B">
        <w:rPr>
          <w:rStyle w:val="Emphasis"/>
          <w:rFonts w:ascii="Arial" w:hAnsi="Arial" w:cs="Arial"/>
          <w:sz w:val="16"/>
          <w:szCs w:val="16"/>
        </w:rPr>
        <w:t>Item_Outlet_Sales</w:t>
      </w:r>
      <w:proofErr w:type="spellEnd"/>
      <w:r w:rsidRPr="0042503B">
        <w:rPr>
          <w:rFonts w:ascii="Arial" w:hAnsi="Arial" w:cs="Arial"/>
          <w:sz w:val="16"/>
          <w:szCs w:val="16"/>
        </w:rPr>
        <w:t xml:space="preserve">) first and save the remaining variables in a new </w:t>
      </w:r>
      <w:proofErr w:type="spellStart"/>
      <w:r w:rsidRPr="0042503B">
        <w:rPr>
          <w:rFonts w:ascii="Arial" w:hAnsi="Arial" w:cs="Arial"/>
          <w:sz w:val="16"/>
          <w:szCs w:val="16"/>
        </w:rPr>
        <w:t>dataframe</w:t>
      </w:r>
      <w:proofErr w:type="spellEnd"/>
      <w:r w:rsidRPr="0042503B">
        <w:rPr>
          <w:rFonts w:ascii="Arial" w:hAnsi="Arial" w:cs="Arial"/>
          <w:sz w:val="16"/>
          <w:szCs w:val="16"/>
        </w:rPr>
        <w:t xml:space="preserve"> (</w:t>
      </w:r>
      <w:proofErr w:type="spellStart"/>
      <w:proofErr w:type="gramStart"/>
      <w:r w:rsidRPr="0042503B">
        <w:rPr>
          <w:rStyle w:val="Emphasis"/>
          <w:rFonts w:ascii="Arial" w:hAnsi="Arial" w:cs="Arial"/>
          <w:sz w:val="16"/>
          <w:szCs w:val="16"/>
        </w:rPr>
        <w:t>df</w:t>
      </w:r>
      <w:proofErr w:type="spellEnd"/>
      <w:proofErr w:type="gramEnd"/>
      <w:r w:rsidRPr="0042503B">
        <w:rPr>
          <w:rFonts w:ascii="Arial" w:hAnsi="Arial" w:cs="Arial"/>
          <w:sz w:val="16"/>
          <w:szCs w:val="16"/>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train.drop</w:t>
      </w:r>
      <w:proofErr w:type="spellEnd"/>
      <w:r w:rsidRPr="007D5C78">
        <w:rPr>
          <w:rFonts w:ascii="Consolas" w:hAnsi="Consolas" w:cs="Consolas"/>
          <w:color w:val="333333"/>
        </w:rPr>
        <w:t>('</w:t>
      </w:r>
      <w:proofErr w:type="spellStart"/>
      <w:r w:rsidRPr="007D5C78">
        <w:rPr>
          <w:rFonts w:ascii="Consolas" w:hAnsi="Consolas" w:cs="Consolas"/>
          <w:color w:val="333333"/>
        </w:rPr>
        <w:t>Item_Outlet_Sales</w:t>
      </w:r>
      <w:proofErr w:type="spellEnd"/>
      <w:r w:rsidRPr="007D5C78">
        <w:rPr>
          <w:rFonts w:ascii="Consolas" w:hAnsi="Consolas" w:cs="Consolas"/>
          <w:color w:val="333333"/>
        </w:rPr>
        <w:t>', 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df.corr</w:t>
      </w:r>
      <w:proofErr w:type="spellEnd"/>
      <w:r w:rsidRPr="007D5C78">
        <w:rPr>
          <w:rFonts w:ascii="Consolas" w:hAnsi="Consolas" w:cs="Consolas"/>
          <w:color w:val="333333"/>
        </w:rPr>
        <w:t>()</w:t>
      </w:r>
      <w:proofErr w:type="gramEnd"/>
    </w:p>
    <w:p w:rsidR="0042503B" w:rsidRDefault="0042503B" w:rsidP="0042503B">
      <w:pPr>
        <w:spacing w:before="100" w:beforeAutospacing="1" w:after="100" w:afterAutospacing="1" w:line="240" w:lineRule="auto"/>
        <w:rPr>
          <w:rFonts w:ascii="Arial" w:hAnsi="Arial" w:cs="Arial"/>
          <w:color w:val="191919"/>
          <w:sz w:val="14"/>
          <w:szCs w:val="14"/>
        </w:rPr>
      </w:pPr>
      <w:r>
        <w:rPr>
          <w:noProof/>
        </w:rPr>
        <w:drawing>
          <wp:inline distT="0" distB="0" distL="0" distR="0">
            <wp:extent cx="5763260" cy="1507490"/>
            <wp:effectExtent l="19050" t="0" r="8890" b="0"/>
            <wp:docPr id="6" name="Picture 10" descr="https://s3-ap-south-1.amazonaws.com/av-blog-media/wp-content/uploads/2018/08/Screenshot-from-2018-07-26-22-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8/08/Screenshot-from-2018-07-26-22-58-46.png"/>
                    <pic:cNvPicPr>
                      <a:picLocks noChangeAspect="1" noChangeArrowheads="1"/>
                    </pic:cNvPicPr>
                  </pic:nvPicPr>
                  <pic:blipFill>
                    <a:blip r:embed="rId28" cstate="print"/>
                    <a:srcRect/>
                    <a:stretch>
                      <a:fillRect/>
                    </a:stretch>
                  </pic:blipFill>
                  <pic:spPr bwMode="auto">
                    <a:xfrm>
                      <a:off x="0" y="0"/>
                      <a:ext cx="5763260" cy="1507490"/>
                    </a:xfrm>
                    <a:prstGeom prst="rect">
                      <a:avLst/>
                    </a:prstGeom>
                    <a:noFill/>
                    <a:ln w="9525">
                      <a:noFill/>
                      <a:miter lim="800000"/>
                      <a:headEnd/>
                      <a:tailEnd/>
                    </a:ln>
                  </pic:spPr>
                </pic:pic>
              </a:graphicData>
            </a:graphic>
          </wp:inline>
        </w:drawing>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Wonderful, we don’t have any variables with a high correlation in our dataset. Generally, if the correlation between a pair of variables is greater than 0.5-0.6, we should seriously consider dropping one of those variables.</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lastRenderedPageBreak/>
        <w:t>3.4 Random Forest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Random Forest is one of the most widely used algorithms for feature selection. It comes packaged with in-built feature importance so you don’t need to program that separately. This helps us select a smaller subset of features.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We need to convert the data into numeric form by applying one hot encoding, as Random Forest (</w:t>
      </w:r>
      <w:proofErr w:type="spellStart"/>
      <w:r w:rsidRPr="0042503B">
        <w:rPr>
          <w:rFonts w:ascii="Arial" w:hAnsi="Arial" w:cs="Arial"/>
          <w:sz w:val="16"/>
          <w:szCs w:val="16"/>
        </w:rPr>
        <w:t>Scikit</w:t>
      </w:r>
      <w:proofErr w:type="spellEnd"/>
      <w:r w:rsidRPr="0042503B">
        <w:rPr>
          <w:rFonts w:ascii="Arial" w:hAnsi="Arial" w:cs="Arial"/>
          <w:sz w:val="16"/>
          <w:szCs w:val="16"/>
        </w:rPr>
        <w:t>-Learn Implementation) takes only numeric inputs. Let’s also drop the ID variables (</w:t>
      </w:r>
      <w:proofErr w:type="spellStart"/>
      <w:r w:rsidRPr="0042503B">
        <w:rPr>
          <w:rStyle w:val="Emphasis"/>
          <w:rFonts w:ascii="Arial" w:eastAsiaTheme="majorEastAsia" w:hAnsi="Arial" w:cs="Arial"/>
          <w:sz w:val="16"/>
          <w:szCs w:val="16"/>
        </w:rPr>
        <w:t>Item_Identifier</w:t>
      </w:r>
      <w:proofErr w:type="spellEnd"/>
      <w:r w:rsidRPr="0042503B">
        <w:rPr>
          <w:rFonts w:ascii="Arial" w:hAnsi="Arial" w:cs="Arial"/>
          <w:sz w:val="16"/>
          <w:szCs w:val="16"/>
        </w:rPr>
        <w:t> and </w:t>
      </w:r>
      <w:proofErr w:type="spellStart"/>
      <w:r w:rsidRPr="0042503B">
        <w:rPr>
          <w:rStyle w:val="Emphasis"/>
          <w:rFonts w:ascii="Arial" w:eastAsiaTheme="majorEastAsia" w:hAnsi="Arial" w:cs="Arial"/>
          <w:sz w:val="16"/>
          <w:szCs w:val="16"/>
        </w:rPr>
        <w:t>Outlet_Identifier</w:t>
      </w:r>
      <w:proofErr w:type="spellEnd"/>
      <w:r w:rsidRPr="0042503B">
        <w:rPr>
          <w:rFonts w:ascii="Arial" w:hAnsi="Arial" w:cs="Arial"/>
          <w:sz w:val="16"/>
          <w:szCs w:val="16"/>
        </w:rPr>
        <w:t>) as these are just unique numbers and hold no significant importance for us currently.</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sklearn.ensemble</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RandomForestRegressor</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df.drop</w:t>
      </w:r>
      <w:proofErr w:type="spellEnd"/>
      <w:r w:rsidRPr="007D5C78">
        <w:rPr>
          <w:rFonts w:ascii="Consolas" w:hAnsi="Consolas" w:cs="Consolas"/>
          <w:color w:val="333333"/>
        </w:rPr>
        <w:t>(['</w:t>
      </w:r>
      <w:proofErr w:type="spellStart"/>
      <w:r w:rsidRPr="007D5C78">
        <w:rPr>
          <w:rFonts w:ascii="Consolas" w:hAnsi="Consolas" w:cs="Consolas"/>
          <w:color w:val="333333"/>
        </w:rPr>
        <w:t>Item_Identifier</w:t>
      </w:r>
      <w:proofErr w:type="spellEnd"/>
      <w:r w:rsidRPr="007D5C78">
        <w:rPr>
          <w:rFonts w:ascii="Consolas" w:hAnsi="Consolas" w:cs="Consolas"/>
          <w:color w:val="333333"/>
        </w:rPr>
        <w:t>', '</w:t>
      </w:r>
      <w:proofErr w:type="spellStart"/>
      <w:r w:rsidRPr="007D5C78">
        <w:rPr>
          <w:rFonts w:ascii="Consolas" w:hAnsi="Consolas" w:cs="Consolas"/>
          <w:color w:val="333333"/>
        </w:rPr>
        <w:t>Outlet_Identifier</w:t>
      </w:r>
      <w:proofErr w:type="spellEnd"/>
      <w:r w:rsidRPr="007D5C78">
        <w:rPr>
          <w:rFonts w:ascii="Consolas" w:hAnsi="Consolas" w:cs="Consolas"/>
          <w:color w:val="333333"/>
        </w:rPr>
        <w:t>'], axis=1)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model</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RandomForestRegressor</w:t>
      </w:r>
      <w:proofErr w:type="spellEnd"/>
      <w:r w:rsidRPr="007D5C78">
        <w:rPr>
          <w:rFonts w:ascii="Consolas" w:hAnsi="Consolas" w:cs="Consolas"/>
          <w:color w:val="333333"/>
        </w:rPr>
        <w:t>(</w:t>
      </w:r>
      <w:proofErr w:type="spellStart"/>
      <w:r w:rsidRPr="007D5C78">
        <w:rPr>
          <w:rFonts w:ascii="Consolas" w:hAnsi="Consolas" w:cs="Consolas"/>
          <w:color w:val="333333"/>
        </w:rPr>
        <w:t>random_state</w:t>
      </w:r>
      <w:proofErr w:type="spellEnd"/>
      <w:r w:rsidRPr="007D5C78">
        <w:rPr>
          <w:rFonts w:ascii="Consolas" w:hAnsi="Consolas" w:cs="Consolas"/>
          <w:color w:val="333333"/>
        </w:rPr>
        <w:t xml:space="preserve">=1, </w:t>
      </w:r>
      <w:proofErr w:type="spellStart"/>
      <w:r w:rsidRPr="007D5C78">
        <w:rPr>
          <w:rFonts w:ascii="Consolas" w:hAnsi="Consolas" w:cs="Consolas"/>
          <w:color w:val="333333"/>
        </w:rPr>
        <w:t>max_depth</w:t>
      </w:r>
      <w:proofErr w:type="spellEnd"/>
      <w:r w:rsidRPr="007D5C78">
        <w:rPr>
          <w:rFonts w:ascii="Consolas" w:hAnsi="Consolas" w:cs="Consolas"/>
          <w:color w:val="333333"/>
        </w:rPr>
        <w:t>=10)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pd.get_dummies</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model.fit(</w:t>
      </w:r>
      <w:proofErr w:type="spellStart"/>
      <w:proofErr w:type="gramEnd"/>
      <w:r w:rsidRPr="007D5C78">
        <w:rPr>
          <w:rFonts w:ascii="Consolas" w:hAnsi="Consolas" w:cs="Consolas"/>
          <w:color w:val="333333"/>
        </w:rPr>
        <w:t>df,train.Item_Outlet_Sales</w:t>
      </w:r>
      <w:proofErr w:type="spellEnd"/>
      <w:r w:rsidRPr="007D5C78">
        <w:rPr>
          <w:rFonts w:ascii="Consolas" w:hAnsi="Consolas" w:cs="Consolas"/>
          <w:color w:val="333333"/>
        </w:rPr>
        <w:t>)</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After fitting the model, plot the feature importance graph:</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features</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df.columns</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importances</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model.feature_importances</w:t>
      </w:r>
      <w:proofErr w:type="spellEnd"/>
      <w:r w:rsidRPr="007D5C78">
        <w:rPr>
          <w:rFonts w:ascii="Consolas" w:hAnsi="Consolas" w:cs="Consolas"/>
          <w:color w:val="333333"/>
        </w:rPr>
        <w:t>_</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indices</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np.argsort</w:t>
      </w:r>
      <w:proofErr w:type="spellEnd"/>
      <w:r w:rsidRPr="007D5C78">
        <w:rPr>
          <w:rFonts w:ascii="Consolas" w:hAnsi="Consolas" w:cs="Consolas"/>
          <w:color w:val="333333"/>
        </w:rPr>
        <w:t>(</w:t>
      </w:r>
      <w:proofErr w:type="spellStart"/>
      <w:r w:rsidRPr="007D5C78">
        <w:rPr>
          <w:rFonts w:ascii="Consolas" w:hAnsi="Consolas" w:cs="Consolas"/>
          <w:color w:val="333333"/>
        </w:rPr>
        <w:t>importances</w:t>
      </w:r>
      <w:proofErr w:type="spellEnd"/>
      <w:r w:rsidRPr="007D5C78">
        <w:rPr>
          <w:rFonts w:ascii="Consolas" w:hAnsi="Consolas" w:cs="Consolas"/>
          <w:color w:val="333333"/>
        </w:rPr>
        <w:t>)[-9:]  # top 10 features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 xml:space="preserve">'Feature </w:t>
      </w:r>
      <w:proofErr w:type="spellStart"/>
      <w:r w:rsidRPr="007D5C78">
        <w:rPr>
          <w:rFonts w:ascii="Consolas" w:hAnsi="Consolas" w:cs="Consolas"/>
          <w:color w:val="333333"/>
        </w:rPr>
        <w:t>Importances</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plt.barh</w:t>
      </w:r>
      <w:proofErr w:type="spellEnd"/>
      <w:r w:rsidRPr="007D5C78">
        <w:rPr>
          <w:rFonts w:ascii="Consolas" w:hAnsi="Consolas" w:cs="Consolas"/>
          <w:color w:val="333333"/>
        </w:rPr>
        <w:t>(</w:t>
      </w:r>
      <w:proofErr w:type="gramEnd"/>
      <w:r w:rsidRPr="007D5C78">
        <w:rPr>
          <w:rFonts w:ascii="Consolas" w:hAnsi="Consolas" w:cs="Consolas"/>
          <w:color w:val="333333"/>
        </w:rPr>
        <w:t>range(</w:t>
      </w:r>
      <w:proofErr w:type="spellStart"/>
      <w:r w:rsidRPr="007D5C78">
        <w:rPr>
          <w:rFonts w:ascii="Consolas" w:hAnsi="Consolas" w:cs="Consolas"/>
          <w:color w:val="333333"/>
        </w:rPr>
        <w:t>len</w:t>
      </w:r>
      <w:proofErr w:type="spellEnd"/>
      <w:r w:rsidRPr="007D5C78">
        <w:rPr>
          <w:rFonts w:ascii="Consolas" w:hAnsi="Consolas" w:cs="Consolas"/>
          <w:color w:val="333333"/>
        </w:rPr>
        <w:t xml:space="preserve">(indices)), </w:t>
      </w:r>
      <w:proofErr w:type="spellStart"/>
      <w:r w:rsidRPr="007D5C78">
        <w:rPr>
          <w:rFonts w:ascii="Consolas" w:hAnsi="Consolas" w:cs="Consolas"/>
          <w:color w:val="333333"/>
        </w:rPr>
        <w:t>importances</w:t>
      </w:r>
      <w:proofErr w:type="spellEnd"/>
      <w:r w:rsidRPr="007D5C78">
        <w:rPr>
          <w:rFonts w:ascii="Consolas" w:hAnsi="Consolas" w:cs="Consolas"/>
          <w:color w:val="333333"/>
        </w:rPr>
        <w:t>[indices], color='b', align='center')</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plt.yticks</w:t>
      </w:r>
      <w:proofErr w:type="spellEnd"/>
      <w:r w:rsidRPr="007D5C78">
        <w:rPr>
          <w:rFonts w:ascii="Consolas" w:hAnsi="Consolas" w:cs="Consolas"/>
          <w:color w:val="333333"/>
        </w:rPr>
        <w:t>(</w:t>
      </w:r>
      <w:proofErr w:type="gramEnd"/>
      <w:r w:rsidRPr="007D5C78">
        <w:rPr>
          <w:rFonts w:ascii="Consolas" w:hAnsi="Consolas" w:cs="Consolas"/>
          <w:color w:val="333333"/>
        </w:rPr>
        <w:t>range(</w:t>
      </w:r>
      <w:proofErr w:type="spellStart"/>
      <w:r w:rsidRPr="007D5C78">
        <w:rPr>
          <w:rFonts w:ascii="Consolas" w:hAnsi="Consolas" w:cs="Consolas"/>
          <w:color w:val="333333"/>
        </w:rPr>
        <w:t>len</w:t>
      </w:r>
      <w:proofErr w:type="spellEnd"/>
      <w:r w:rsidRPr="007D5C78">
        <w:rPr>
          <w:rFonts w:ascii="Consolas" w:hAnsi="Consolas" w:cs="Consolas"/>
          <w:color w:val="333333"/>
        </w:rPr>
        <w:t>(indices)), [features[</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for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indices])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plt.xlabel</w:t>
      </w:r>
      <w:proofErr w:type="spellEnd"/>
      <w:r w:rsidRPr="007D5C78">
        <w:rPr>
          <w:rFonts w:ascii="Consolas" w:hAnsi="Consolas" w:cs="Consolas"/>
          <w:color w:val="333333"/>
        </w:rPr>
        <w:t>(</w:t>
      </w:r>
      <w:proofErr w:type="gramEnd"/>
      <w:r w:rsidRPr="007D5C78">
        <w:rPr>
          <w:rFonts w:ascii="Consolas" w:hAnsi="Consolas" w:cs="Consolas"/>
          <w:color w:val="333333"/>
        </w:rPr>
        <w:t>'Relative Importance')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plt.show</w:t>
      </w:r>
      <w:proofErr w:type="spellEnd"/>
      <w:r w:rsidRPr="007D5C78">
        <w:rPr>
          <w:rFonts w:ascii="Consolas" w:hAnsi="Consolas" w:cs="Consolas"/>
          <w:color w:val="333333"/>
        </w:rPr>
        <w:t>()</w:t>
      </w:r>
      <w:proofErr w:type="gramEnd"/>
    </w:p>
    <w:p w:rsidR="0042503B" w:rsidRDefault="0042503B" w:rsidP="0042503B">
      <w:pPr>
        <w:spacing w:before="100" w:beforeAutospacing="1" w:after="100" w:afterAutospacing="1" w:line="240" w:lineRule="auto"/>
        <w:rPr>
          <w:rFonts w:ascii="Arial" w:hAnsi="Arial" w:cs="Arial"/>
          <w:color w:val="191919"/>
          <w:sz w:val="14"/>
          <w:szCs w:val="14"/>
        </w:rPr>
      </w:pPr>
      <w:r>
        <w:rPr>
          <w:noProof/>
        </w:rPr>
        <w:drawing>
          <wp:inline distT="0" distB="0" distL="0" distR="0">
            <wp:extent cx="3405794" cy="2022763"/>
            <wp:effectExtent l="19050" t="0" r="4156" b="0"/>
            <wp:docPr id="8" name="Picture 13" descr="https://s3-ap-south-1.amazonaws.com/av-blog-media/wp-content/uploads/2018/08/Screenshot-from-2018-07-26-23-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8/08/Screenshot-from-2018-07-26-23-28-54.png"/>
                    <pic:cNvPicPr>
                      <a:picLocks noChangeAspect="1" noChangeArrowheads="1"/>
                    </pic:cNvPicPr>
                  </pic:nvPicPr>
                  <pic:blipFill>
                    <a:blip r:embed="rId29" cstate="print"/>
                    <a:srcRect/>
                    <a:stretch>
                      <a:fillRect/>
                    </a:stretch>
                  </pic:blipFill>
                  <pic:spPr bwMode="auto">
                    <a:xfrm>
                      <a:off x="0" y="0"/>
                      <a:ext cx="3406015" cy="2022894"/>
                    </a:xfrm>
                    <a:prstGeom prst="rect">
                      <a:avLst/>
                    </a:prstGeom>
                    <a:noFill/>
                    <a:ln w="9525">
                      <a:noFill/>
                      <a:miter lim="800000"/>
                      <a:headEnd/>
                      <a:tailEnd/>
                    </a:ln>
                  </pic:spPr>
                </pic:pic>
              </a:graphicData>
            </a:graphic>
          </wp:inline>
        </w:drawing>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lastRenderedPageBreak/>
        <w:t xml:space="preserve">Based on the above graph, we can hand pick the top-most features to reduce the dimensionality in our dataset. </w:t>
      </w:r>
      <w:proofErr w:type="spellStart"/>
      <w:r w:rsidRPr="0042503B">
        <w:rPr>
          <w:rFonts w:ascii="Arial" w:hAnsi="Arial" w:cs="Arial"/>
          <w:sz w:val="16"/>
          <w:szCs w:val="16"/>
          <w:shd w:val="clear" w:color="auto" w:fill="FFFFFF"/>
        </w:rPr>
        <w:t>Alernatively</w:t>
      </w:r>
      <w:proofErr w:type="spellEnd"/>
      <w:r w:rsidRPr="0042503B">
        <w:rPr>
          <w:rFonts w:ascii="Arial" w:hAnsi="Arial" w:cs="Arial"/>
          <w:sz w:val="16"/>
          <w:szCs w:val="16"/>
          <w:shd w:val="clear" w:color="auto" w:fill="FFFFFF"/>
        </w:rPr>
        <w:t>, </w:t>
      </w:r>
      <w:r w:rsidRPr="0042503B">
        <w:rPr>
          <w:rStyle w:val="Strong"/>
          <w:rFonts w:ascii="Arial" w:hAnsi="Arial" w:cs="Arial"/>
          <w:sz w:val="16"/>
          <w:szCs w:val="16"/>
          <w:shd w:val="clear" w:color="auto" w:fill="FFFFFF"/>
        </w:rPr>
        <w:t>we can use the </w:t>
      </w:r>
      <w:proofErr w:type="spellStart"/>
      <w:r w:rsidRPr="0042503B">
        <w:rPr>
          <w:rStyle w:val="Emphasis"/>
          <w:rFonts w:ascii="Arial" w:hAnsi="Arial" w:cs="Arial"/>
          <w:b/>
          <w:bCs/>
          <w:sz w:val="16"/>
          <w:szCs w:val="16"/>
          <w:shd w:val="clear" w:color="auto" w:fill="FFFFFF"/>
        </w:rPr>
        <w:t>SelectFromModel</w:t>
      </w:r>
      <w:proofErr w:type="spellEnd"/>
      <w:r w:rsidRPr="0042503B">
        <w:rPr>
          <w:rStyle w:val="Strong"/>
          <w:rFonts w:ascii="Arial" w:hAnsi="Arial" w:cs="Arial"/>
          <w:sz w:val="16"/>
          <w:szCs w:val="16"/>
          <w:shd w:val="clear" w:color="auto" w:fill="FFFFFF"/>
        </w:rPr>
        <w:t> of </w:t>
      </w:r>
      <w:proofErr w:type="spellStart"/>
      <w:r w:rsidRPr="0042503B">
        <w:rPr>
          <w:rStyle w:val="Emphasis"/>
          <w:rFonts w:ascii="Arial" w:hAnsi="Arial" w:cs="Arial"/>
          <w:b/>
          <w:bCs/>
          <w:sz w:val="16"/>
          <w:szCs w:val="16"/>
          <w:shd w:val="clear" w:color="auto" w:fill="FFFFFF"/>
        </w:rPr>
        <w:t>sklearn</w:t>
      </w:r>
      <w:proofErr w:type="spellEnd"/>
      <w:r w:rsidRPr="0042503B">
        <w:rPr>
          <w:rStyle w:val="Strong"/>
          <w:rFonts w:ascii="Arial" w:hAnsi="Arial" w:cs="Arial"/>
          <w:sz w:val="16"/>
          <w:szCs w:val="16"/>
          <w:shd w:val="clear" w:color="auto" w:fill="FFFFFF"/>
        </w:rPr>
        <w:t> to do so</w:t>
      </w:r>
      <w:r w:rsidRPr="0042503B">
        <w:rPr>
          <w:rFonts w:ascii="Arial" w:hAnsi="Arial" w:cs="Arial"/>
          <w:sz w:val="16"/>
          <w:szCs w:val="16"/>
          <w:shd w:val="clear" w:color="auto" w:fill="FFFFFF"/>
        </w:rPr>
        <w:t>. It selects the features based on the importance of their weights.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sklearn.feature_selection</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SelectFromModel</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feature</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SelectFromModel</w:t>
      </w:r>
      <w:proofErr w:type="spellEnd"/>
      <w:r w:rsidRPr="007D5C78">
        <w:rPr>
          <w:rFonts w:ascii="Consolas" w:hAnsi="Consolas" w:cs="Consolas"/>
          <w:color w:val="333333"/>
        </w:rPr>
        <w:t>(model)</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Fit = </w:t>
      </w:r>
      <w:proofErr w:type="spellStart"/>
      <w:r w:rsidRPr="007D5C78">
        <w:rPr>
          <w:rFonts w:ascii="Consolas" w:hAnsi="Consolas" w:cs="Consolas"/>
          <w:color w:val="333333"/>
        </w:rPr>
        <w:t>feature.fit_</w:t>
      </w:r>
      <w:proofErr w:type="gramStart"/>
      <w:r w:rsidRPr="007D5C78">
        <w:rPr>
          <w:rFonts w:ascii="Consolas" w:hAnsi="Consolas" w:cs="Consolas"/>
          <w:color w:val="333333"/>
        </w:rPr>
        <w:t>transform</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df</w:t>
      </w:r>
      <w:proofErr w:type="spellEnd"/>
      <w:r w:rsidRPr="007D5C78">
        <w:rPr>
          <w:rFonts w:ascii="Consolas" w:hAnsi="Consolas" w:cs="Consolas"/>
          <w:color w:val="333333"/>
        </w:rPr>
        <w:t xml:space="preserve">, </w:t>
      </w:r>
      <w:proofErr w:type="spellStart"/>
      <w:r w:rsidRPr="007D5C78">
        <w:rPr>
          <w:rFonts w:ascii="Consolas" w:hAnsi="Consolas" w:cs="Consolas"/>
          <w:color w:val="333333"/>
        </w:rPr>
        <w:t>train.Item_Outlet_Sales</w:t>
      </w:r>
      <w:proofErr w:type="spellEnd"/>
      <w:r w:rsidRPr="007D5C78">
        <w:rPr>
          <w:rFonts w:ascii="Consolas" w:hAnsi="Consolas" w:cs="Consolas"/>
          <w:color w:val="333333"/>
        </w:rPr>
        <w:t>)</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3.5 Backward Feature Elimination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Follow the below steps to understand and use the ‘Backward Feature Elimination’ technique:</w:t>
      </w:r>
    </w:p>
    <w:p w:rsidR="0042503B" w:rsidRPr="0042503B" w:rsidRDefault="0042503B" w:rsidP="00A66BC5">
      <w:pPr>
        <w:numPr>
          <w:ilvl w:val="0"/>
          <w:numId w:val="49"/>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first take all the n variables present in our dataset and train the model using them</w:t>
      </w:r>
    </w:p>
    <w:p w:rsidR="0042503B" w:rsidRPr="0042503B" w:rsidRDefault="0042503B" w:rsidP="00A66BC5">
      <w:pPr>
        <w:numPr>
          <w:ilvl w:val="0"/>
          <w:numId w:val="49"/>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then calculate the performance of the model</w:t>
      </w:r>
    </w:p>
    <w:p w:rsidR="0042503B" w:rsidRPr="0042503B" w:rsidRDefault="0042503B" w:rsidP="00A66BC5">
      <w:pPr>
        <w:numPr>
          <w:ilvl w:val="0"/>
          <w:numId w:val="49"/>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Now, we compute the performance of the model after eliminating each variable (n times), i.e., we drop one variable every time and train the model on the remaining n-1 variables</w:t>
      </w:r>
    </w:p>
    <w:p w:rsidR="0042503B" w:rsidRPr="0042503B" w:rsidRDefault="0042503B" w:rsidP="00A66BC5">
      <w:pPr>
        <w:numPr>
          <w:ilvl w:val="0"/>
          <w:numId w:val="49"/>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identify the variable whose removal has produced the smallest (or no) change in the performance of the model, and then drop that variable</w:t>
      </w:r>
    </w:p>
    <w:p w:rsidR="0042503B" w:rsidRPr="0042503B" w:rsidRDefault="0042503B" w:rsidP="00A66BC5">
      <w:pPr>
        <w:numPr>
          <w:ilvl w:val="0"/>
          <w:numId w:val="49"/>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Repeat this process until no variable can be dropped</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Style w:val="Strong"/>
          <w:rFonts w:ascii="Arial" w:hAnsi="Arial" w:cs="Arial"/>
          <w:sz w:val="16"/>
          <w:szCs w:val="16"/>
          <w:shd w:val="clear" w:color="auto" w:fill="FFFFFF"/>
        </w:rPr>
        <w:t>This method can be used when building Linear Regression or Logistic Regression models</w:t>
      </w:r>
      <w:r w:rsidRPr="0042503B">
        <w:rPr>
          <w:rFonts w:ascii="Arial" w:hAnsi="Arial" w:cs="Arial"/>
          <w:sz w:val="16"/>
          <w:szCs w:val="16"/>
          <w:shd w:val="clear" w:color="auto" w:fill="FFFFFF"/>
        </w:rPr>
        <w:t xml:space="preserve">. Let’s look at </w:t>
      </w:r>
      <w:proofErr w:type="spellStart"/>
      <w:proofErr w:type="gramStart"/>
      <w:r w:rsidRPr="0042503B">
        <w:rPr>
          <w:rFonts w:ascii="Arial" w:hAnsi="Arial" w:cs="Arial"/>
          <w:sz w:val="16"/>
          <w:szCs w:val="16"/>
          <w:shd w:val="clear" w:color="auto" w:fill="FFFFFF"/>
        </w:rPr>
        <w:t>it’s</w:t>
      </w:r>
      <w:proofErr w:type="spellEnd"/>
      <w:proofErr w:type="gramEnd"/>
      <w:r w:rsidRPr="0042503B">
        <w:rPr>
          <w:rFonts w:ascii="Arial" w:hAnsi="Arial" w:cs="Arial"/>
          <w:sz w:val="16"/>
          <w:szCs w:val="16"/>
          <w:shd w:val="clear" w:color="auto" w:fill="FFFFFF"/>
        </w:rPr>
        <w:t xml:space="preserve"> Python implementation: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sklearn.linear_model</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LinearRegression</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sklearn.feature_selection</w:t>
      </w:r>
      <w:proofErr w:type="spellEnd"/>
      <w:r w:rsidRPr="007D5C78">
        <w:rPr>
          <w:rFonts w:ascii="Consolas" w:hAnsi="Consolas" w:cs="Consolas"/>
          <w:color w:val="333333"/>
        </w:rPr>
        <w:t xml:space="preserve"> import RFE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w:t>
      </w:r>
      <w:proofErr w:type="spellEnd"/>
      <w:r w:rsidRPr="007D5C78">
        <w:rPr>
          <w:rFonts w:ascii="Consolas" w:hAnsi="Consolas" w:cs="Consolas"/>
          <w:color w:val="333333"/>
        </w:rPr>
        <w:t xml:space="preserve"> import datasets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lreg</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LinearRegression</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rfe</w:t>
      </w:r>
      <w:proofErr w:type="spellEnd"/>
      <w:proofErr w:type="gramEnd"/>
      <w:r w:rsidRPr="007D5C78">
        <w:rPr>
          <w:rFonts w:ascii="Consolas" w:hAnsi="Consolas" w:cs="Consolas"/>
          <w:color w:val="333333"/>
        </w:rPr>
        <w:t xml:space="preserve"> = RFE(</w:t>
      </w:r>
      <w:proofErr w:type="spellStart"/>
      <w:r w:rsidRPr="007D5C78">
        <w:rPr>
          <w:rFonts w:ascii="Consolas" w:hAnsi="Consolas" w:cs="Consolas"/>
          <w:color w:val="333333"/>
        </w:rPr>
        <w:t>lreg</w:t>
      </w:r>
      <w:proofErr w:type="spellEnd"/>
      <w:r w:rsidRPr="007D5C78">
        <w:rPr>
          <w:rFonts w:ascii="Consolas" w:hAnsi="Consolas" w:cs="Consolas"/>
          <w:color w:val="333333"/>
        </w:rPr>
        <w:t>, 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rfe</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rfe.fit_transform</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 xml:space="preserve">, </w:t>
      </w:r>
      <w:proofErr w:type="spellStart"/>
      <w:r w:rsidRPr="007D5C78">
        <w:rPr>
          <w:rFonts w:ascii="Consolas" w:hAnsi="Consolas" w:cs="Consolas"/>
          <w:color w:val="333333"/>
        </w:rPr>
        <w:t>train.Item_Outlet_Sales</w:t>
      </w:r>
      <w:proofErr w:type="spellEnd"/>
      <w:r w:rsidRPr="007D5C78">
        <w:rPr>
          <w:rFonts w:ascii="Consolas" w:hAnsi="Consolas" w:cs="Consolas"/>
          <w:color w:val="333333"/>
        </w:rPr>
        <w:t>)</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We need to specify the algorithm and number of features to select, and we get back the list of variables obtained from backward feature elimination. We can also check the ranking of the variables using the “</w:t>
      </w:r>
      <w:proofErr w:type="spellStart"/>
      <w:r w:rsidRPr="0042503B">
        <w:rPr>
          <w:rStyle w:val="Emphasis"/>
          <w:rFonts w:ascii="Arial" w:hAnsi="Arial" w:cs="Arial"/>
          <w:sz w:val="16"/>
          <w:szCs w:val="16"/>
          <w:shd w:val="clear" w:color="auto" w:fill="FFFFFF"/>
        </w:rPr>
        <w:t>rfe.ranking</w:t>
      </w:r>
      <w:proofErr w:type="spellEnd"/>
      <w:r w:rsidRPr="0042503B">
        <w:rPr>
          <w:rStyle w:val="Emphasis"/>
          <w:rFonts w:ascii="Arial" w:hAnsi="Arial" w:cs="Arial"/>
          <w:sz w:val="16"/>
          <w:szCs w:val="16"/>
          <w:shd w:val="clear" w:color="auto" w:fill="FFFFFF"/>
        </w:rPr>
        <w:t>_</w:t>
      </w:r>
      <w:r w:rsidRPr="0042503B">
        <w:rPr>
          <w:rFonts w:ascii="Arial" w:hAnsi="Arial" w:cs="Arial"/>
          <w:sz w:val="16"/>
          <w:szCs w:val="16"/>
          <w:shd w:val="clear" w:color="auto" w:fill="FFFFFF"/>
        </w:rPr>
        <w:t>” command.</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3.6 Forward Feature Selection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This is the opposite process of the Backward Feature Elimination we saw above. Instead of eliminating features, we try to find the best features which improve the performance of the model. This technique works as follows:</w:t>
      </w:r>
    </w:p>
    <w:p w:rsidR="0042503B" w:rsidRPr="0042503B" w:rsidRDefault="0042503B" w:rsidP="00A66BC5">
      <w:pPr>
        <w:numPr>
          <w:ilvl w:val="0"/>
          <w:numId w:val="5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start with a single feature. Essentially, we train the model n number of times using each feature separately</w:t>
      </w:r>
    </w:p>
    <w:p w:rsidR="0042503B" w:rsidRPr="0042503B" w:rsidRDefault="0042503B" w:rsidP="00A66BC5">
      <w:pPr>
        <w:numPr>
          <w:ilvl w:val="0"/>
          <w:numId w:val="5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The variable giving the best performance is selected as the starting variable</w:t>
      </w:r>
    </w:p>
    <w:p w:rsidR="0042503B" w:rsidRPr="0042503B" w:rsidRDefault="0042503B" w:rsidP="00A66BC5">
      <w:pPr>
        <w:numPr>
          <w:ilvl w:val="0"/>
          <w:numId w:val="5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Then we repeat this process and add one variable at a time. The variable that produces the highest increase in performance is retained</w:t>
      </w:r>
    </w:p>
    <w:p w:rsidR="0042503B" w:rsidRPr="0042503B" w:rsidRDefault="0042503B" w:rsidP="00A66BC5">
      <w:pPr>
        <w:numPr>
          <w:ilvl w:val="0"/>
          <w:numId w:val="5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repeat this process until no significant improvement is seen in the model’s performance</w:t>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Let’s implement it in Python: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lastRenderedPageBreak/>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sklearn.feature_selection</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f_regression</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ffs</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f_regression</w:t>
      </w:r>
      <w:proofErr w:type="spellEnd"/>
      <w:r w:rsidRPr="007D5C78">
        <w:rPr>
          <w:rFonts w:ascii="Consolas" w:hAnsi="Consolas" w:cs="Consolas"/>
          <w:color w:val="333333"/>
        </w:rPr>
        <w:t>(</w:t>
      </w:r>
      <w:proofErr w:type="spellStart"/>
      <w:r w:rsidRPr="007D5C78">
        <w:rPr>
          <w:rFonts w:ascii="Consolas" w:hAnsi="Consolas" w:cs="Consolas"/>
          <w:color w:val="333333"/>
        </w:rPr>
        <w:t>df,train.Item_Outlet_Sales</w:t>
      </w:r>
      <w:proofErr w:type="spellEnd"/>
      <w:r w:rsidRPr="007D5C78">
        <w:rPr>
          <w:rFonts w:ascii="Consolas" w:hAnsi="Consolas" w:cs="Consolas"/>
          <w:color w:val="333333"/>
        </w:rPr>
        <w:t xml:space="preserve"> )</w:t>
      </w:r>
    </w:p>
    <w:p w:rsidR="0042503B" w:rsidRPr="0042503B" w:rsidRDefault="0042503B" w:rsidP="0042503B">
      <w:pPr>
        <w:spacing w:before="100" w:beforeAutospacing="1" w:after="100" w:afterAutospacing="1" w:line="240" w:lineRule="auto"/>
        <w:rPr>
          <w:rFonts w:ascii="Arial" w:hAnsi="Arial" w:cs="Arial"/>
          <w:sz w:val="13"/>
          <w:szCs w:val="13"/>
          <w:shd w:val="clear" w:color="auto" w:fill="FFFFFF"/>
        </w:rPr>
      </w:pPr>
      <w:r w:rsidRPr="0042503B">
        <w:rPr>
          <w:rFonts w:ascii="Arial" w:hAnsi="Arial" w:cs="Arial"/>
          <w:sz w:val="16"/>
          <w:szCs w:val="16"/>
          <w:shd w:val="clear" w:color="auto" w:fill="FFFFFF"/>
        </w:rPr>
        <w:t>This returns an array containing the F-values of the variables and the p-values corresponding to each F value. Refer to </w:t>
      </w:r>
      <w:hyperlink r:id="rId30" w:tgtFrame="_blank" w:history="1">
        <w:r w:rsidRPr="0042503B">
          <w:rPr>
            <w:rStyle w:val="Hyperlink"/>
            <w:rFonts w:ascii="Arial" w:hAnsi="Arial" w:cs="Arial"/>
            <w:color w:val="auto"/>
            <w:sz w:val="16"/>
            <w:szCs w:val="16"/>
            <w:shd w:val="clear" w:color="auto" w:fill="FFFFFF"/>
          </w:rPr>
          <w:t>this link</w:t>
        </w:r>
      </w:hyperlink>
      <w:r w:rsidRPr="0042503B">
        <w:rPr>
          <w:rFonts w:ascii="Arial" w:hAnsi="Arial" w:cs="Arial"/>
          <w:sz w:val="13"/>
          <w:szCs w:val="13"/>
          <w:shd w:val="clear" w:color="auto" w:fill="FFFFFF"/>
        </w:rPr>
        <w:t xml:space="preserve">  </w:t>
      </w:r>
    </w:p>
    <w:p w:rsidR="0042503B" w:rsidRDefault="0042503B" w:rsidP="0042503B">
      <w:pPr>
        <w:spacing w:before="100" w:beforeAutospacing="1" w:after="100" w:afterAutospacing="1" w:line="240" w:lineRule="auto"/>
      </w:pPr>
      <w:hyperlink r:id="rId31" w:history="1">
        <w:r>
          <w:rPr>
            <w:rStyle w:val="Hyperlink"/>
          </w:rPr>
          <w:t>https://www.statisticshowto.datasciencecentral.com/probability-and-statistics/f-statistic-value-test/</w:t>
        </w:r>
      </w:hyperlink>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proofErr w:type="gramStart"/>
      <w:r w:rsidRPr="0042503B">
        <w:rPr>
          <w:rFonts w:ascii="Arial" w:hAnsi="Arial" w:cs="Arial"/>
          <w:sz w:val="16"/>
          <w:szCs w:val="16"/>
          <w:shd w:val="clear" w:color="auto" w:fill="FFFFFF"/>
        </w:rPr>
        <w:t>to</w:t>
      </w:r>
      <w:proofErr w:type="gramEnd"/>
      <w:r w:rsidRPr="0042503B">
        <w:rPr>
          <w:rFonts w:ascii="Arial" w:hAnsi="Arial" w:cs="Arial"/>
          <w:sz w:val="16"/>
          <w:szCs w:val="16"/>
          <w:shd w:val="clear" w:color="auto" w:fill="FFFFFF"/>
        </w:rPr>
        <w:t xml:space="preserve"> learn more about F-values. For our purpose, we will select the variables having F-value greater than 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variable</w:t>
      </w:r>
      <w:proofErr w:type="gramEnd"/>
      <w:r w:rsidRPr="007D5C78">
        <w:rPr>
          <w:rFonts w:ascii="Consolas" w:hAnsi="Consolas" w:cs="Consolas"/>
          <w:color w:val="333333"/>
        </w:rPr>
        <w:t xml:space="preserve"> = [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for</w:t>
      </w:r>
      <w:proofErr w:type="gramEnd"/>
      <w:r w:rsidRPr="007D5C78">
        <w:rPr>
          <w:rFonts w:ascii="Consolas" w:hAnsi="Consolas" w:cs="Consolas"/>
          <w:color w:val="333333"/>
        </w:rPr>
        <w:t xml:space="preserve">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range(0,len(</w:t>
      </w:r>
      <w:proofErr w:type="spellStart"/>
      <w:r w:rsidRPr="007D5C78">
        <w:rPr>
          <w:rFonts w:ascii="Consolas" w:hAnsi="Consolas" w:cs="Consolas"/>
          <w:color w:val="333333"/>
        </w:rPr>
        <w:t>df.columns</w:t>
      </w:r>
      <w:proofErr w:type="spellEnd"/>
      <w:r w:rsidRPr="007D5C78">
        <w:rPr>
          <w:rFonts w:ascii="Consolas" w:hAnsi="Consolas" w:cs="Consolas"/>
          <w:color w:val="333333"/>
        </w:rPr>
        <w:t>)-1):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gramStart"/>
      <w:r w:rsidRPr="007D5C78">
        <w:rPr>
          <w:rFonts w:ascii="Consolas" w:hAnsi="Consolas" w:cs="Consolas"/>
          <w:color w:val="333333"/>
        </w:rPr>
        <w:t>if</w:t>
      </w:r>
      <w:proofErr w:type="gramEnd"/>
      <w:r w:rsidRPr="007D5C78">
        <w:rPr>
          <w:rFonts w:ascii="Consolas" w:hAnsi="Consolas" w:cs="Consolas"/>
          <w:color w:val="333333"/>
        </w:rPr>
        <w:t xml:space="preserve"> </w:t>
      </w:r>
      <w:proofErr w:type="spellStart"/>
      <w:r w:rsidRPr="007D5C78">
        <w:rPr>
          <w:rFonts w:ascii="Consolas" w:hAnsi="Consolas" w:cs="Consolas"/>
          <w:color w:val="333333"/>
        </w:rPr>
        <w:t>ffs</w:t>
      </w:r>
      <w:proofErr w:type="spellEnd"/>
      <w:r w:rsidRPr="007D5C78">
        <w:rPr>
          <w:rFonts w:ascii="Consolas" w:hAnsi="Consolas" w:cs="Consolas"/>
          <w:color w:val="333333"/>
        </w:rPr>
        <w:t>[0][</w:t>
      </w:r>
      <w:proofErr w:type="spellStart"/>
      <w:r w:rsidRPr="007D5C78">
        <w:rPr>
          <w:rFonts w:ascii="Consolas" w:hAnsi="Consolas" w:cs="Consolas"/>
          <w:color w:val="333333"/>
        </w:rPr>
        <w:t>i</w:t>
      </w:r>
      <w:proofErr w:type="spellEnd"/>
      <w:r w:rsidRPr="007D5C78">
        <w:rPr>
          <w:rFonts w:ascii="Consolas" w:hAnsi="Consolas" w:cs="Consolas"/>
          <w:color w:val="333333"/>
        </w:rPr>
        <w:t>] &gt;=10: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spellStart"/>
      <w:proofErr w:type="gramStart"/>
      <w:r w:rsidRPr="007D5C78">
        <w:rPr>
          <w:rFonts w:ascii="Consolas" w:hAnsi="Consolas" w:cs="Consolas"/>
          <w:color w:val="333333"/>
        </w:rPr>
        <w:t>variable.append</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df.columns</w:t>
      </w:r>
      <w:proofErr w:type="spellEnd"/>
      <w:r w:rsidRPr="007D5C78">
        <w:rPr>
          <w:rFonts w:ascii="Consolas" w:hAnsi="Consolas" w:cs="Consolas"/>
          <w:color w:val="333333"/>
        </w:rPr>
        <w:t>[</w:t>
      </w:r>
      <w:proofErr w:type="spellStart"/>
      <w:r w:rsidRPr="007D5C78">
        <w:rPr>
          <w:rFonts w:ascii="Consolas" w:hAnsi="Consolas" w:cs="Consolas"/>
          <w:color w:val="333333"/>
        </w:rPr>
        <w:t>i</w:t>
      </w:r>
      <w:proofErr w:type="spellEnd"/>
      <w:r w:rsidRPr="007D5C78">
        <w:rPr>
          <w:rFonts w:ascii="Consolas" w:hAnsi="Consolas" w:cs="Consolas"/>
          <w:color w:val="333333"/>
        </w:rPr>
        <w: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This gives us the top most variables based on the forward feature selection algorithm.</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Style w:val="Strong"/>
          <w:rFonts w:ascii="Arial" w:eastAsiaTheme="majorEastAsia" w:hAnsi="Arial" w:cs="Arial"/>
          <w:sz w:val="16"/>
          <w:szCs w:val="16"/>
        </w:rPr>
        <w:t>NOTE</w:t>
      </w:r>
      <w:r w:rsidRPr="0042503B">
        <w:rPr>
          <w:rFonts w:ascii="Arial" w:hAnsi="Arial" w:cs="Arial"/>
          <w:sz w:val="16"/>
          <w:szCs w:val="16"/>
        </w:rPr>
        <w:t> :</w:t>
      </w:r>
      <w:proofErr w:type="gramEnd"/>
      <w:r w:rsidRPr="0042503B">
        <w:rPr>
          <w:rFonts w:ascii="Arial" w:hAnsi="Arial" w:cs="Arial"/>
          <w:sz w:val="16"/>
          <w:szCs w:val="16"/>
        </w:rPr>
        <w:t> </w:t>
      </w:r>
      <w:r w:rsidRPr="0042503B">
        <w:rPr>
          <w:rStyle w:val="Strong"/>
          <w:rFonts w:ascii="Arial" w:eastAsiaTheme="majorEastAsia" w:hAnsi="Arial" w:cs="Arial"/>
          <w:sz w:val="16"/>
          <w:szCs w:val="16"/>
        </w:rPr>
        <w:t xml:space="preserve">Both Backward Feature Elimination and Forward Feature Selection are time consuming and computationally </w:t>
      </w:r>
      <w:proofErr w:type="spellStart"/>
      <w:r w:rsidRPr="0042503B">
        <w:rPr>
          <w:rStyle w:val="Strong"/>
          <w:rFonts w:ascii="Arial" w:eastAsiaTheme="majorEastAsia" w:hAnsi="Arial" w:cs="Arial"/>
          <w:sz w:val="16"/>
          <w:szCs w:val="16"/>
        </w:rPr>
        <w:t>expensive</w:t>
      </w:r>
      <w:r w:rsidRPr="0042503B">
        <w:rPr>
          <w:rFonts w:ascii="Arial" w:hAnsi="Arial" w:cs="Arial"/>
          <w:sz w:val="16"/>
          <w:szCs w:val="16"/>
        </w:rPr>
        <w:t>.They</w:t>
      </w:r>
      <w:proofErr w:type="spellEnd"/>
      <w:r w:rsidRPr="0042503B">
        <w:rPr>
          <w:rFonts w:ascii="Arial" w:hAnsi="Arial" w:cs="Arial"/>
          <w:sz w:val="16"/>
          <w:szCs w:val="16"/>
        </w:rPr>
        <w:t xml:space="preserve"> are practically only used on datasets that have a small number of input variables.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The techniques we have seen so far are generally used when we do not have a very large number of variables in our dataset. These are more or less feature selection techniques. In the upcoming sections, we will be working with the Fashion MNIST dataset, which consists of images belonging to different types of apparel, e.g. T-shirt, trousers, bag, etc. </w:t>
      </w:r>
      <w:r w:rsidRPr="0042503B">
        <w:rPr>
          <w:rStyle w:val="Strong"/>
          <w:rFonts w:ascii="Arial" w:eastAsiaTheme="majorEastAsia" w:hAnsi="Arial" w:cs="Arial"/>
          <w:sz w:val="16"/>
          <w:szCs w:val="16"/>
        </w:rPr>
        <w:t>The dataset can be downloaded from the “</w:t>
      </w:r>
      <w:hyperlink r:id="rId32" w:tgtFrame="_blank" w:history="1">
        <w:r w:rsidRPr="0042503B">
          <w:rPr>
            <w:rStyle w:val="Hyperlink"/>
            <w:rFonts w:ascii="Arial" w:eastAsiaTheme="majorEastAsia" w:hAnsi="Arial" w:cs="Arial"/>
            <w:b/>
            <w:bCs/>
            <w:color w:val="auto"/>
            <w:sz w:val="16"/>
            <w:szCs w:val="16"/>
          </w:rPr>
          <w:t>IDENTIFY THE APPAREL</w:t>
        </w:r>
      </w:hyperlink>
      <w:r w:rsidRPr="0042503B">
        <w:rPr>
          <w:rStyle w:val="Strong"/>
          <w:rFonts w:ascii="Arial" w:eastAsiaTheme="majorEastAsia" w:hAnsi="Arial" w:cs="Arial"/>
          <w:sz w:val="16"/>
          <w:szCs w:val="16"/>
        </w:rPr>
        <w:t>” practice problem.</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The dataset has a total of 70,000 images, out of which 60,000 are in the training set and the remaining 10,000 are test images. For the scope of this article, we will be working only on the training images. The train file is in a zip format. Once you extract the zip file, you will get a .</w:t>
      </w:r>
      <w:proofErr w:type="spellStart"/>
      <w:r w:rsidRPr="0042503B">
        <w:rPr>
          <w:rFonts w:ascii="Arial" w:hAnsi="Arial" w:cs="Arial"/>
          <w:sz w:val="16"/>
          <w:szCs w:val="16"/>
        </w:rPr>
        <w:t>csv</w:t>
      </w:r>
      <w:proofErr w:type="spellEnd"/>
      <w:r w:rsidRPr="0042503B">
        <w:rPr>
          <w:rFonts w:ascii="Arial" w:hAnsi="Arial" w:cs="Arial"/>
          <w:sz w:val="16"/>
          <w:szCs w:val="16"/>
        </w:rPr>
        <w:t xml:space="preserve"> file and a train folder which includes these 60,000 images. The corresponding label of each image can be found in the ‘train.csv’ file.</w:t>
      </w:r>
    </w:p>
    <w:p w:rsidR="0042503B" w:rsidRPr="0042503B" w:rsidRDefault="0042503B" w:rsidP="0042503B">
      <w:pPr>
        <w:pStyle w:val="Heading3"/>
        <w:shd w:val="clear" w:color="auto" w:fill="FFFFFF"/>
        <w:spacing w:before="175" w:after="175" w:line="336" w:lineRule="atLeast"/>
        <w:rPr>
          <w:rFonts w:ascii="Arial" w:hAnsi="Arial" w:cs="Arial"/>
          <w:color w:val="auto"/>
          <w:sz w:val="16"/>
          <w:szCs w:val="16"/>
        </w:rPr>
      </w:pPr>
      <w:r w:rsidRPr="0042503B">
        <w:rPr>
          <w:rFonts w:ascii="Arial" w:hAnsi="Arial" w:cs="Arial"/>
          <w:color w:val="auto"/>
          <w:sz w:val="16"/>
          <w:szCs w:val="16"/>
        </w:rPr>
        <w:t>3.7 Factor Analysis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Suppose we have two variables: Income and Education. These variables will potentially have a high correlation as people with a higher education level tend to have significantly higher income, and vice versa.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the Factor Analysis technique, variables are grouped by their correlations, i.e., all variables in a particular group will have a high correlation among themselves, but a low correlation with variables of other group(s). Here, each group is known as a factor. These factors are small in number as compared to the original dimensions of the data. However, these factors are difficult to observe.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first read in all the images contained in the train folder:</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import</w:t>
      </w:r>
      <w:proofErr w:type="gramEnd"/>
      <w:r w:rsidRPr="007D5C78">
        <w:rPr>
          <w:rFonts w:ascii="Consolas" w:hAnsi="Consolas" w:cs="Consolas"/>
          <w:color w:val="333333"/>
        </w:rPr>
        <w:t xml:space="preserve"> pandas as pd</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import</w:t>
      </w:r>
      <w:proofErr w:type="gramEnd"/>
      <w:r w:rsidRPr="007D5C78">
        <w:rPr>
          <w:rFonts w:ascii="Consolas" w:hAnsi="Consolas" w:cs="Consolas"/>
          <w:color w:val="333333"/>
        </w:rPr>
        <w:t xml:space="preserve"> </w:t>
      </w:r>
      <w:proofErr w:type="spellStart"/>
      <w:r w:rsidRPr="007D5C78">
        <w:rPr>
          <w:rFonts w:ascii="Consolas" w:hAnsi="Consolas" w:cs="Consolas"/>
          <w:color w:val="333333"/>
        </w:rPr>
        <w:t>numpy</w:t>
      </w:r>
      <w:proofErr w:type="spellEnd"/>
      <w:r w:rsidRPr="007D5C78">
        <w:rPr>
          <w:rFonts w:ascii="Consolas" w:hAnsi="Consolas" w:cs="Consolas"/>
          <w:color w:val="333333"/>
        </w:rPr>
        <w:t xml:space="preserve"> as </w:t>
      </w:r>
      <w:proofErr w:type="spellStart"/>
      <w:r w:rsidRPr="007D5C78">
        <w:rPr>
          <w:rFonts w:ascii="Consolas" w:hAnsi="Consolas" w:cs="Consolas"/>
          <w:color w:val="333333"/>
        </w:rPr>
        <w:t>np</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glob import glob</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import</w:t>
      </w:r>
      <w:proofErr w:type="gramEnd"/>
      <w:r w:rsidRPr="007D5C78">
        <w:rPr>
          <w:rFonts w:ascii="Consolas" w:hAnsi="Consolas" w:cs="Consolas"/>
          <w:color w:val="333333"/>
        </w:rPr>
        <w:t xml:space="preserve"> cv2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images</w:t>
      </w:r>
      <w:proofErr w:type="gramEnd"/>
      <w:r w:rsidRPr="007D5C78">
        <w:rPr>
          <w:rFonts w:ascii="Consolas" w:hAnsi="Consolas" w:cs="Consolas"/>
          <w:color w:val="333333"/>
        </w:rPr>
        <w:t xml:space="preserve"> = [cv2.imread(file) for file in glob('train/*.png')]</w:t>
      </w:r>
    </w:p>
    <w:p w:rsidR="0042503B" w:rsidRPr="0042503B" w:rsidRDefault="0042503B" w:rsidP="0042503B">
      <w:pPr>
        <w:spacing w:before="100" w:beforeAutospacing="1" w:after="100" w:afterAutospacing="1" w:line="240" w:lineRule="auto"/>
        <w:rPr>
          <w:rStyle w:val="Emphasis"/>
          <w:rFonts w:ascii="Arial" w:hAnsi="Arial" w:cs="Arial"/>
          <w:sz w:val="16"/>
          <w:szCs w:val="16"/>
          <w:shd w:val="clear" w:color="auto" w:fill="FFFFFF"/>
        </w:rPr>
      </w:pPr>
      <w:r w:rsidRPr="0042503B">
        <w:rPr>
          <w:rStyle w:val="Emphasis"/>
          <w:rFonts w:ascii="Arial" w:hAnsi="Arial" w:cs="Arial"/>
          <w:sz w:val="16"/>
          <w:szCs w:val="16"/>
          <w:shd w:val="clear" w:color="auto" w:fill="FFFFFF"/>
        </w:rPr>
        <w:lastRenderedPageBreak/>
        <w:t>NOTE: You must replace the path inside the glob function with the path of your train folder.</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Now we will convert these images into a </w:t>
      </w:r>
      <w:proofErr w:type="spellStart"/>
      <w:r w:rsidRPr="0042503B">
        <w:rPr>
          <w:rStyle w:val="Emphasis"/>
          <w:rFonts w:ascii="Arial" w:hAnsi="Arial" w:cs="Arial"/>
          <w:sz w:val="16"/>
          <w:szCs w:val="16"/>
          <w:shd w:val="clear" w:color="auto" w:fill="FFFFFF"/>
        </w:rPr>
        <w:t>numpy</w:t>
      </w:r>
      <w:proofErr w:type="spellEnd"/>
      <w:r w:rsidRPr="0042503B">
        <w:rPr>
          <w:rFonts w:ascii="Arial" w:hAnsi="Arial" w:cs="Arial"/>
          <w:sz w:val="16"/>
          <w:szCs w:val="16"/>
          <w:shd w:val="clear" w:color="auto" w:fill="FFFFFF"/>
        </w:rPr>
        <w:t> array format so that we can perform mathematical operations and also plot the images.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images</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np.array</w:t>
      </w:r>
      <w:proofErr w:type="spellEnd"/>
      <w:r w:rsidRPr="007D5C78">
        <w:rPr>
          <w:rFonts w:ascii="Consolas" w:hAnsi="Consolas" w:cs="Consolas"/>
          <w:color w:val="333333"/>
        </w:rPr>
        <w:t>(images)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images.shape</w:t>
      </w:r>
      <w:proofErr w:type="spellEnd"/>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(60000, 28, 28, 3)</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As you can see above, it’s a 3-dimensional array. We must convert it to 1-dimension as all the upcoming techniques only take 1-dimensional input. To do this, we need to flatten the images: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image</w:t>
      </w:r>
      <w:proofErr w:type="gramEnd"/>
      <w:r w:rsidRPr="007D5C78">
        <w:rPr>
          <w:rFonts w:ascii="Consolas" w:hAnsi="Consolas" w:cs="Consolas"/>
          <w:color w:val="333333"/>
        </w:rPr>
        <w:t xml:space="preserve"> =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for</w:t>
      </w:r>
      <w:proofErr w:type="gramEnd"/>
      <w:r w:rsidRPr="007D5C78">
        <w:rPr>
          <w:rFonts w:ascii="Consolas" w:hAnsi="Consolas" w:cs="Consolas"/>
          <w:color w:val="333333"/>
        </w:rPr>
        <w:t xml:space="preserve">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range(0,60000):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spellStart"/>
      <w:proofErr w:type="gramStart"/>
      <w:r w:rsidRPr="007D5C78">
        <w:rPr>
          <w:rFonts w:ascii="Consolas" w:hAnsi="Consolas" w:cs="Consolas"/>
          <w:color w:val="333333"/>
        </w:rPr>
        <w:t>img</w:t>
      </w:r>
      <w:proofErr w:type="spellEnd"/>
      <w:proofErr w:type="gramEnd"/>
      <w:r w:rsidRPr="007D5C78">
        <w:rPr>
          <w:rFonts w:ascii="Consolas" w:hAnsi="Consolas" w:cs="Consolas"/>
          <w:color w:val="333333"/>
        </w:rPr>
        <w:t xml:space="preserve"> = images[</w:t>
      </w:r>
      <w:proofErr w:type="spellStart"/>
      <w:r w:rsidRPr="007D5C78">
        <w:rPr>
          <w:rFonts w:ascii="Consolas" w:hAnsi="Consolas" w:cs="Consolas"/>
          <w:color w:val="333333"/>
        </w:rPr>
        <w:t>i</w:t>
      </w:r>
      <w:proofErr w:type="spellEnd"/>
      <w:r w:rsidRPr="007D5C78">
        <w:rPr>
          <w:rFonts w:ascii="Consolas" w:hAnsi="Consolas" w:cs="Consolas"/>
          <w:color w:val="333333"/>
        </w:rPr>
        <w:t>].flatten()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spellStart"/>
      <w:proofErr w:type="gramStart"/>
      <w:r w:rsidRPr="007D5C78">
        <w:rPr>
          <w:rFonts w:ascii="Consolas" w:hAnsi="Consolas" w:cs="Consolas"/>
          <w:color w:val="333333"/>
        </w:rPr>
        <w:t>image.append</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img</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image</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np.array</w:t>
      </w:r>
      <w:proofErr w:type="spellEnd"/>
      <w:r w:rsidRPr="007D5C78">
        <w:rPr>
          <w:rFonts w:ascii="Consolas" w:hAnsi="Consolas" w:cs="Consolas"/>
          <w:color w:val="333333"/>
        </w:rPr>
        <w:t>(image)</w:t>
      </w:r>
    </w:p>
    <w:p w:rsidR="0042503B" w:rsidRDefault="0042503B" w:rsidP="0042503B">
      <w:pPr>
        <w:spacing w:before="100" w:beforeAutospacing="1" w:after="100" w:afterAutospacing="1" w:line="240" w:lineRule="auto"/>
        <w:rPr>
          <w:rFonts w:ascii="Arial" w:hAnsi="Arial" w:cs="Arial"/>
          <w:color w:val="595858"/>
          <w:sz w:val="13"/>
          <w:szCs w:val="13"/>
          <w:shd w:val="clear" w:color="auto" w:fill="FFFFFF"/>
        </w:rPr>
      </w:pP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 xml:space="preserve">Let us now create a </w:t>
      </w:r>
      <w:proofErr w:type="spellStart"/>
      <w:r w:rsidRPr="0042503B">
        <w:rPr>
          <w:rFonts w:ascii="Arial" w:hAnsi="Arial" w:cs="Arial"/>
          <w:sz w:val="16"/>
          <w:szCs w:val="16"/>
          <w:shd w:val="clear" w:color="auto" w:fill="FFFFFF"/>
        </w:rPr>
        <w:t>dataframe</w:t>
      </w:r>
      <w:proofErr w:type="spellEnd"/>
      <w:r w:rsidRPr="0042503B">
        <w:rPr>
          <w:rFonts w:ascii="Arial" w:hAnsi="Arial" w:cs="Arial"/>
          <w:sz w:val="16"/>
          <w:szCs w:val="16"/>
          <w:shd w:val="clear" w:color="auto" w:fill="FFFFFF"/>
        </w:rPr>
        <w:t xml:space="preserve"> containing the pixel values of every individual pixel present in each image, and also their corresponding labels (for labels, we will make use of the </w:t>
      </w:r>
      <w:r w:rsidRPr="0042503B">
        <w:rPr>
          <w:rStyle w:val="Emphasis"/>
          <w:rFonts w:ascii="Arial" w:hAnsi="Arial" w:cs="Arial"/>
          <w:sz w:val="16"/>
          <w:szCs w:val="16"/>
          <w:shd w:val="clear" w:color="auto" w:fill="FFFFFF"/>
        </w:rPr>
        <w:t>train.csv</w:t>
      </w:r>
      <w:r w:rsidRPr="0042503B">
        <w:rPr>
          <w:rFonts w:ascii="Arial" w:hAnsi="Arial" w:cs="Arial"/>
          <w:sz w:val="16"/>
          <w:szCs w:val="16"/>
          <w:shd w:val="clear" w:color="auto" w:fill="FFFFFF"/>
        </w:rPr>
        <w:t> file).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train</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pd.read_csv</w:t>
      </w:r>
      <w:proofErr w:type="spellEnd"/>
      <w:r w:rsidRPr="007D5C78">
        <w:rPr>
          <w:rFonts w:ascii="Consolas" w:hAnsi="Consolas" w:cs="Consolas"/>
          <w:color w:val="333333"/>
        </w:rPr>
        <w:t>("train.csv")     # Give the complete path of your train.csv file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feat_cols</w:t>
      </w:r>
      <w:proofErr w:type="spellEnd"/>
      <w:r w:rsidRPr="007D5C78">
        <w:rPr>
          <w:rFonts w:ascii="Consolas" w:hAnsi="Consolas" w:cs="Consolas"/>
          <w:color w:val="333333"/>
        </w:rPr>
        <w:t xml:space="preserve"> = </w:t>
      </w:r>
      <w:proofErr w:type="gramStart"/>
      <w:r w:rsidRPr="007D5C78">
        <w:rPr>
          <w:rFonts w:ascii="Consolas" w:hAnsi="Consolas" w:cs="Consolas"/>
          <w:color w:val="333333"/>
        </w:rPr>
        <w:t>[ '</w:t>
      </w:r>
      <w:proofErr w:type="spellStart"/>
      <w:r w:rsidRPr="007D5C78">
        <w:rPr>
          <w:rFonts w:ascii="Consolas" w:hAnsi="Consolas" w:cs="Consolas"/>
          <w:color w:val="333333"/>
        </w:rPr>
        <w:t>pixel'</w:t>
      </w:r>
      <w:proofErr w:type="gramEnd"/>
      <w:r w:rsidRPr="007D5C78">
        <w:rPr>
          <w:rFonts w:ascii="Consolas" w:hAnsi="Consolas" w:cs="Consolas"/>
          <w:color w:val="333333"/>
        </w:rPr>
        <w:t>+str</w:t>
      </w:r>
      <w:proofErr w:type="spellEnd"/>
      <w:r w:rsidRPr="007D5C78">
        <w:rPr>
          <w:rFonts w:ascii="Consolas" w:hAnsi="Consolas" w:cs="Consolas"/>
          <w:color w:val="333333"/>
        </w:rPr>
        <w:t>(</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for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w:t>
      </w:r>
      <w:proofErr w:type="spellStart"/>
      <w:r w:rsidRPr="007D5C78">
        <w:rPr>
          <w:rFonts w:ascii="Consolas" w:hAnsi="Consolas" w:cs="Consolas"/>
          <w:color w:val="333333"/>
        </w:rPr>
        <w:t>image.shape</w:t>
      </w:r>
      <w:proofErr w:type="spellEnd"/>
      <w:r w:rsidRPr="007D5C78">
        <w:rPr>
          <w:rFonts w:ascii="Consolas" w:hAnsi="Consolas" w:cs="Consolas"/>
          <w:color w:val="333333"/>
        </w:rPr>
        <w:t>[1])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pd.DataFrame</w:t>
      </w:r>
      <w:proofErr w:type="spellEnd"/>
      <w:r w:rsidRPr="007D5C78">
        <w:rPr>
          <w:rFonts w:ascii="Consolas" w:hAnsi="Consolas" w:cs="Consolas"/>
          <w:color w:val="333333"/>
        </w:rPr>
        <w:t>(</w:t>
      </w:r>
      <w:proofErr w:type="spellStart"/>
      <w:r w:rsidRPr="007D5C78">
        <w:rPr>
          <w:rFonts w:ascii="Consolas" w:hAnsi="Consolas" w:cs="Consolas"/>
          <w:color w:val="333333"/>
        </w:rPr>
        <w:t>image,columns</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df</w:t>
      </w:r>
      <w:proofErr w:type="spellEnd"/>
      <w:r w:rsidRPr="007D5C78">
        <w:rPr>
          <w:rFonts w:ascii="Consolas" w:hAnsi="Consolas" w:cs="Consolas"/>
          <w:color w:val="333333"/>
        </w:rPr>
        <w:t>[</w:t>
      </w:r>
      <w:proofErr w:type="gramEnd"/>
      <w:r w:rsidRPr="007D5C78">
        <w:rPr>
          <w:rFonts w:ascii="Consolas" w:hAnsi="Consolas" w:cs="Consolas"/>
          <w:color w:val="333333"/>
        </w:rPr>
        <w:t>'label'] = train['label']</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Now we will decompose the dataset using Factor Analysis: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szCs w:val="11"/>
        </w:rPr>
      </w:pPr>
      <w:proofErr w:type="gramStart"/>
      <w:r w:rsidRPr="007D5C78">
        <w:rPr>
          <w:rFonts w:ascii="Consolas" w:hAnsi="Consolas" w:cs="Consolas"/>
          <w:color w:val="333333"/>
          <w:szCs w:val="11"/>
        </w:rPr>
        <w:t>from</w:t>
      </w:r>
      <w:proofErr w:type="gramEnd"/>
      <w:r w:rsidRPr="007D5C78">
        <w:rPr>
          <w:rFonts w:ascii="Consolas" w:hAnsi="Consolas" w:cs="Consolas"/>
          <w:color w:val="333333"/>
          <w:szCs w:val="11"/>
        </w:rPr>
        <w:t xml:space="preserve"> </w:t>
      </w:r>
      <w:proofErr w:type="spellStart"/>
      <w:r w:rsidRPr="007D5C78">
        <w:rPr>
          <w:rFonts w:ascii="Consolas" w:hAnsi="Consolas" w:cs="Consolas"/>
          <w:color w:val="333333"/>
          <w:szCs w:val="11"/>
        </w:rPr>
        <w:t>sklearn.decomposition</w:t>
      </w:r>
      <w:proofErr w:type="spellEnd"/>
      <w:r w:rsidRPr="007D5C78">
        <w:rPr>
          <w:rFonts w:ascii="Consolas" w:hAnsi="Consolas" w:cs="Consolas"/>
          <w:color w:val="333333"/>
          <w:szCs w:val="11"/>
        </w:rPr>
        <w:t xml:space="preserve"> import </w:t>
      </w:r>
      <w:proofErr w:type="spellStart"/>
      <w:r w:rsidRPr="007D5C78">
        <w:rPr>
          <w:rFonts w:ascii="Consolas" w:hAnsi="Consolas" w:cs="Consolas"/>
          <w:color w:val="333333"/>
          <w:szCs w:val="11"/>
        </w:rPr>
        <w:t>FactorAnalysis</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szCs w:val="11"/>
        </w:rPr>
      </w:pPr>
      <w:r w:rsidRPr="007D5C78">
        <w:rPr>
          <w:rFonts w:ascii="Consolas" w:hAnsi="Consolas" w:cs="Consolas"/>
          <w:color w:val="333333"/>
          <w:szCs w:val="11"/>
        </w:rPr>
        <w:t xml:space="preserve">FA = </w:t>
      </w:r>
      <w:proofErr w:type="spellStart"/>
      <w:proofErr w:type="gramStart"/>
      <w:r w:rsidRPr="007D5C78">
        <w:rPr>
          <w:rFonts w:ascii="Consolas" w:hAnsi="Consolas" w:cs="Consolas"/>
          <w:color w:val="333333"/>
          <w:szCs w:val="11"/>
        </w:rPr>
        <w:t>FactorAnalysis</w:t>
      </w:r>
      <w:proofErr w:type="spellEnd"/>
      <w:r w:rsidRPr="007D5C78">
        <w:rPr>
          <w:rFonts w:ascii="Consolas" w:hAnsi="Consolas" w:cs="Consolas"/>
          <w:color w:val="333333"/>
          <w:szCs w:val="11"/>
        </w:rPr>
        <w:t>(</w:t>
      </w:r>
      <w:proofErr w:type="spellStart"/>
      <w:proofErr w:type="gramEnd"/>
      <w:r w:rsidRPr="007D5C78">
        <w:rPr>
          <w:rFonts w:ascii="Consolas" w:hAnsi="Consolas" w:cs="Consolas"/>
          <w:color w:val="333333"/>
          <w:szCs w:val="11"/>
        </w:rPr>
        <w:t>n_components</w:t>
      </w:r>
      <w:proofErr w:type="spellEnd"/>
      <w:r w:rsidRPr="007D5C78">
        <w:rPr>
          <w:rFonts w:ascii="Consolas" w:hAnsi="Consolas" w:cs="Consolas"/>
          <w:color w:val="333333"/>
          <w:szCs w:val="11"/>
        </w:rPr>
        <w:t xml:space="preserve"> = 3).</w:t>
      </w:r>
      <w:proofErr w:type="spellStart"/>
      <w:r w:rsidRPr="007D5C78">
        <w:rPr>
          <w:rFonts w:ascii="Consolas" w:hAnsi="Consolas" w:cs="Consolas"/>
          <w:color w:val="333333"/>
          <w:szCs w:val="11"/>
        </w:rPr>
        <w:t>fit_transform</w:t>
      </w:r>
      <w:proofErr w:type="spellEnd"/>
      <w:r w:rsidRPr="007D5C78">
        <w:rPr>
          <w:rFonts w:ascii="Consolas" w:hAnsi="Consolas" w:cs="Consolas"/>
          <w:color w:val="333333"/>
          <w:szCs w:val="11"/>
        </w:rPr>
        <w:t>(</w:t>
      </w:r>
      <w:proofErr w:type="spellStart"/>
      <w:r w:rsidRPr="007D5C78">
        <w:rPr>
          <w:rFonts w:ascii="Consolas" w:hAnsi="Consolas" w:cs="Consolas"/>
          <w:color w:val="333333"/>
          <w:szCs w:val="11"/>
        </w:rPr>
        <w:t>df</w:t>
      </w:r>
      <w:proofErr w:type="spellEnd"/>
      <w:r w:rsidRPr="007D5C78">
        <w:rPr>
          <w:rFonts w:ascii="Consolas" w:hAnsi="Consolas" w:cs="Consolas"/>
          <w:color w:val="333333"/>
          <w:szCs w:val="11"/>
        </w:rPr>
        <w:t>[</w:t>
      </w:r>
      <w:proofErr w:type="spellStart"/>
      <w:r w:rsidRPr="007D5C78">
        <w:rPr>
          <w:rFonts w:ascii="Consolas" w:hAnsi="Consolas" w:cs="Consolas"/>
          <w:color w:val="333333"/>
          <w:szCs w:val="11"/>
        </w:rPr>
        <w:t>feat_cols</w:t>
      </w:r>
      <w:proofErr w:type="spellEnd"/>
      <w:r w:rsidRPr="007D5C78">
        <w:rPr>
          <w:rFonts w:ascii="Consolas" w:hAnsi="Consolas" w:cs="Consolas"/>
          <w:color w:val="333333"/>
          <w:szCs w:val="11"/>
        </w:rPr>
        <w:t>].values)</w:t>
      </w:r>
    </w:p>
    <w:p w:rsidR="0042503B" w:rsidRPr="0042503B" w:rsidRDefault="0042503B" w:rsidP="0042503B">
      <w:pPr>
        <w:spacing w:before="100"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Here, </w:t>
      </w:r>
      <w:proofErr w:type="spellStart"/>
      <w:r w:rsidRPr="0042503B">
        <w:rPr>
          <w:rStyle w:val="Emphasis"/>
          <w:rFonts w:ascii="Arial" w:hAnsi="Arial" w:cs="Arial"/>
          <w:sz w:val="16"/>
          <w:szCs w:val="16"/>
          <w:shd w:val="clear" w:color="auto" w:fill="FFFFFF"/>
        </w:rPr>
        <w:t>n_components</w:t>
      </w:r>
      <w:proofErr w:type="spellEnd"/>
      <w:r w:rsidRPr="0042503B">
        <w:rPr>
          <w:rFonts w:ascii="Arial" w:hAnsi="Arial" w:cs="Arial"/>
          <w:sz w:val="16"/>
          <w:szCs w:val="16"/>
          <w:shd w:val="clear" w:color="auto" w:fill="FFFFFF"/>
        </w:rPr>
        <w:t> will decide the number of factors in the transformed data. After transforming the data, it’s time to visualize the results: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w:t>
      </w:r>
      <w:proofErr w:type="spellStart"/>
      <w:r w:rsidRPr="007D5C78">
        <w:rPr>
          <w:rFonts w:ascii="Consolas" w:hAnsi="Consolas" w:cs="Consolas"/>
          <w:color w:val="333333"/>
        </w:rPr>
        <w:t>matplotlib</w:t>
      </w:r>
      <w:proofErr w:type="spellEnd"/>
      <w:r w:rsidRPr="007D5C78">
        <w:rPr>
          <w:rFonts w:ascii="Consolas" w:hAnsi="Consolas" w:cs="Consolas"/>
          <w:color w:val="333333"/>
        </w:rPr>
        <w:t xml:space="preserve"> inline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lastRenderedPageBreak/>
        <w:t>import</w:t>
      </w:r>
      <w:proofErr w:type="gramEnd"/>
      <w:r w:rsidRPr="007D5C78">
        <w:rPr>
          <w:rFonts w:ascii="Consolas" w:hAnsi="Consolas" w:cs="Consolas"/>
          <w:color w:val="333333"/>
        </w:rPr>
        <w:t xml:space="preserve"> </w:t>
      </w:r>
      <w:proofErr w:type="spellStart"/>
      <w:r w:rsidRPr="007D5C78">
        <w:rPr>
          <w:rFonts w:ascii="Consolas" w:hAnsi="Consolas" w:cs="Consolas"/>
          <w:color w:val="333333"/>
        </w:rPr>
        <w:t>matplotlib.pyplot</w:t>
      </w:r>
      <w:proofErr w:type="spellEnd"/>
      <w:r w:rsidRPr="007D5C78">
        <w:rPr>
          <w:rFonts w:ascii="Consolas" w:hAnsi="Consolas" w:cs="Consolas"/>
          <w:color w:val="333333"/>
        </w:rPr>
        <w:t xml:space="preserve"> as </w:t>
      </w:r>
      <w:proofErr w:type="spellStart"/>
      <w:r w:rsidRPr="007D5C78">
        <w:rPr>
          <w:rFonts w:ascii="Consolas" w:hAnsi="Consolas" w:cs="Consolas"/>
          <w:color w:val="333333"/>
        </w:rPr>
        <w:t>plt</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'Factor Analysis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gramEnd"/>
      <w:r w:rsidRPr="007D5C78">
        <w:rPr>
          <w:rFonts w:ascii="Consolas" w:hAnsi="Consolas" w:cs="Consolas"/>
          <w:color w:val="333333"/>
        </w:rPr>
        <w:t>FA[:,0], FA[:,1])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gramEnd"/>
      <w:r w:rsidRPr="007D5C78">
        <w:rPr>
          <w:rFonts w:ascii="Consolas" w:hAnsi="Consolas" w:cs="Consolas"/>
          <w:color w:val="333333"/>
        </w:rPr>
        <w:t>FA[:,1], FA[:,2])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gramEnd"/>
      <w:r w:rsidRPr="007D5C78">
        <w:rPr>
          <w:rFonts w:ascii="Consolas" w:hAnsi="Consolas" w:cs="Consolas"/>
          <w:color w:val="333333"/>
        </w:rPr>
        <w:t>FA[:,2],FA[:,0])</w:t>
      </w:r>
    </w:p>
    <w:p w:rsidR="0042503B" w:rsidRDefault="0042503B" w:rsidP="0042503B">
      <w:pPr>
        <w:spacing w:before="100" w:beforeAutospacing="1" w:after="100" w:afterAutospacing="1" w:line="240" w:lineRule="auto"/>
        <w:rPr>
          <w:rFonts w:ascii="Arial" w:hAnsi="Arial" w:cs="Arial"/>
          <w:color w:val="191919"/>
          <w:sz w:val="14"/>
          <w:szCs w:val="14"/>
        </w:rPr>
      </w:pPr>
      <w:r>
        <w:rPr>
          <w:noProof/>
        </w:rPr>
        <w:drawing>
          <wp:inline distT="0" distB="0" distL="0" distR="0">
            <wp:extent cx="2600152" cy="1463040"/>
            <wp:effectExtent l="19050" t="0" r="0" b="0"/>
            <wp:docPr id="9" name="Picture 16" descr="https://s3-ap-south-1.amazonaws.com/av-blog-media/wp-content/uploads/2018/08/Screenshot-from-2018-08-24-15-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1.amazonaws.com/av-blog-media/wp-content/uploads/2018/08/Screenshot-from-2018-08-24-15-46-09.png"/>
                    <pic:cNvPicPr>
                      <a:picLocks noChangeAspect="1" noChangeArrowheads="1"/>
                    </pic:cNvPicPr>
                  </pic:nvPicPr>
                  <pic:blipFill>
                    <a:blip r:embed="rId33" cstate="print"/>
                    <a:srcRect/>
                    <a:stretch>
                      <a:fillRect/>
                    </a:stretch>
                  </pic:blipFill>
                  <pic:spPr bwMode="auto">
                    <a:xfrm>
                      <a:off x="0" y="0"/>
                      <a:ext cx="2603963" cy="1465184"/>
                    </a:xfrm>
                    <a:prstGeom prst="rect">
                      <a:avLst/>
                    </a:prstGeom>
                    <a:noFill/>
                    <a:ln w="9525">
                      <a:noFill/>
                      <a:miter lim="800000"/>
                      <a:headEnd/>
                      <a:tailEnd/>
                    </a:ln>
                  </pic:spPr>
                </pic:pic>
              </a:graphicData>
            </a:graphic>
          </wp:inline>
        </w:drawing>
      </w:r>
    </w:p>
    <w:p w:rsidR="0042503B" w:rsidRDefault="0042503B" w:rsidP="0042503B">
      <w:pPr>
        <w:spacing w:before="100" w:beforeAutospacing="1" w:after="100" w:afterAutospacing="1" w:line="240" w:lineRule="auto"/>
        <w:rPr>
          <w:rFonts w:ascii="Arial" w:hAnsi="Arial" w:cs="Arial"/>
          <w:color w:val="191919"/>
          <w:sz w:val="14"/>
          <w:szCs w:val="14"/>
        </w:rPr>
      </w:pPr>
    </w:p>
    <w:p w:rsidR="0042503B" w:rsidRPr="00A66BC5" w:rsidRDefault="0042503B" w:rsidP="0042503B">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Looks amazing, doesn’t it? We can see all the different factors in the above graph. Here, the x-axis and y-axis represent the values of decomposed factors. As I mentioned earlier, it is hard to observe these factors individually but we have been able to reduce the dimensions of our data successfully.</w:t>
      </w:r>
    </w:p>
    <w:p w:rsidR="0042503B" w:rsidRPr="0042503B" w:rsidRDefault="0042503B" w:rsidP="0042503B">
      <w:pPr>
        <w:pStyle w:val="NormalWeb"/>
        <w:shd w:val="clear" w:color="auto" w:fill="FFFFFF"/>
        <w:spacing w:before="0" w:beforeAutospacing="0" w:after="183" w:afterAutospacing="0"/>
        <w:rPr>
          <w:rFonts w:ascii="Arial" w:hAnsi="Arial" w:cs="Arial"/>
          <w:color w:val="595858"/>
          <w:sz w:val="16"/>
          <w:szCs w:val="16"/>
        </w:rPr>
      </w:pPr>
      <w:r w:rsidRPr="0042503B">
        <w:rPr>
          <w:rFonts w:ascii="Arial" w:hAnsi="Arial" w:cs="Arial"/>
          <w:color w:val="595858"/>
          <w:sz w:val="16"/>
          <w:szCs w:val="16"/>
        </w:rPr>
        <w:t> </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3.8 Principal Component Analysis (PCA)</w:t>
      </w:r>
    </w:p>
    <w:p w:rsidR="0042503B" w:rsidRPr="0042503B" w:rsidRDefault="0042503B" w:rsidP="0042503B">
      <w:pPr>
        <w:spacing w:beforeAutospacing="1" w:after="100" w:afterAutospacing="1" w:line="240" w:lineRule="auto"/>
        <w:rPr>
          <w:rFonts w:ascii="Arial" w:hAnsi="Arial" w:cs="Arial"/>
          <w:sz w:val="16"/>
          <w:szCs w:val="16"/>
          <w:shd w:val="clear" w:color="auto" w:fill="FFFFFF"/>
        </w:rPr>
      </w:pPr>
      <w:r w:rsidRPr="0042503B">
        <w:rPr>
          <w:rFonts w:ascii="Arial" w:hAnsi="Arial" w:cs="Arial"/>
          <w:sz w:val="16"/>
          <w:szCs w:val="16"/>
          <w:shd w:val="clear" w:color="auto" w:fill="FFFFFF"/>
        </w:rPr>
        <w:t>PCA is a technique which helps us in extracting a new set of variables from an existing large set of variables. These newly extracted variables are called Principal Components. You can refer to learn more about PCA. For your quick reference, below are some of the key points you should know about PCA before proceeding further:</w:t>
      </w:r>
    </w:p>
    <w:p w:rsidR="0042503B" w:rsidRPr="0042503B" w:rsidRDefault="0042503B" w:rsidP="00A66BC5">
      <w:pPr>
        <w:numPr>
          <w:ilvl w:val="0"/>
          <w:numId w:val="5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A principal component is a linear combination of the original variables</w:t>
      </w:r>
    </w:p>
    <w:p w:rsidR="0042503B" w:rsidRPr="0042503B" w:rsidRDefault="0042503B" w:rsidP="00A66BC5">
      <w:pPr>
        <w:numPr>
          <w:ilvl w:val="0"/>
          <w:numId w:val="5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Principal components are extracted in such a way that the first principal component explains maximum variance in the dataset</w:t>
      </w:r>
    </w:p>
    <w:p w:rsidR="0042503B" w:rsidRPr="0042503B" w:rsidRDefault="0042503B" w:rsidP="00A66BC5">
      <w:pPr>
        <w:numPr>
          <w:ilvl w:val="0"/>
          <w:numId w:val="5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Second principal component tries to explain the remaining variance in the dataset and is uncorrelated to the first principal component</w:t>
      </w:r>
    </w:p>
    <w:p w:rsidR="0042503B" w:rsidRPr="0042503B" w:rsidRDefault="0042503B" w:rsidP="00A66BC5">
      <w:pPr>
        <w:numPr>
          <w:ilvl w:val="0"/>
          <w:numId w:val="5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Third principal component tries to explain the variance which is not explained by the first two principal components and so on</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Before moving further, we’ll randomly plot some of the images from our dataset: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rndperm</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np.random.permutation</w:t>
      </w:r>
      <w:proofErr w:type="spellEnd"/>
      <w:r w:rsidRPr="007D5C78">
        <w:rPr>
          <w:rFonts w:ascii="Consolas" w:hAnsi="Consolas" w:cs="Consolas"/>
          <w:color w:val="333333"/>
        </w:rPr>
        <w:t>(</w:t>
      </w:r>
      <w:proofErr w:type="spellStart"/>
      <w:r w:rsidRPr="007D5C78">
        <w:rPr>
          <w:rFonts w:ascii="Consolas" w:hAnsi="Consolas" w:cs="Consolas"/>
          <w:color w:val="333333"/>
        </w:rPr>
        <w:t>df.shape</w:t>
      </w:r>
      <w:proofErr w:type="spellEnd"/>
      <w:r w:rsidRPr="007D5C78">
        <w:rPr>
          <w:rFonts w:ascii="Consolas" w:hAnsi="Consolas" w:cs="Consolas"/>
          <w:color w:val="333333"/>
        </w:rPr>
        <w:t>[0])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plt.gray</w:t>
      </w:r>
      <w:proofErr w:type="spellEnd"/>
      <w:r w:rsidRPr="007D5C78">
        <w:rPr>
          <w:rFonts w:ascii="Consolas" w:hAnsi="Consolas" w:cs="Consolas"/>
          <w:color w:val="333333"/>
        </w:rPr>
        <w:t>()</w:t>
      </w:r>
      <w:proofErr w:type="gram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fig</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plt.figure</w:t>
      </w:r>
      <w:proofErr w:type="spellEnd"/>
      <w:r w:rsidRPr="007D5C78">
        <w:rPr>
          <w:rFonts w:ascii="Consolas" w:hAnsi="Consolas" w:cs="Consolas"/>
          <w:color w:val="333333"/>
        </w:rPr>
        <w:t>(</w:t>
      </w:r>
      <w:proofErr w:type="spellStart"/>
      <w:r w:rsidRPr="007D5C78">
        <w:rPr>
          <w:rFonts w:ascii="Consolas" w:hAnsi="Consolas" w:cs="Consolas"/>
          <w:color w:val="333333"/>
        </w:rPr>
        <w:t>figsize</w:t>
      </w:r>
      <w:proofErr w:type="spellEnd"/>
      <w:r w:rsidRPr="007D5C78">
        <w:rPr>
          <w:rFonts w:ascii="Consolas" w:hAnsi="Consolas" w:cs="Consolas"/>
          <w:color w:val="333333"/>
        </w:rPr>
        <w:t>=(20,10))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lastRenderedPageBreak/>
        <w:t>for</w:t>
      </w:r>
      <w:proofErr w:type="gramEnd"/>
      <w:r w:rsidRPr="007D5C78">
        <w:rPr>
          <w:rFonts w:ascii="Consolas" w:hAnsi="Consolas" w:cs="Consolas"/>
          <w:color w:val="333333"/>
        </w:rPr>
        <w:t xml:space="preserve"> </w:t>
      </w:r>
      <w:proofErr w:type="spellStart"/>
      <w:r w:rsidRPr="007D5C78">
        <w:rPr>
          <w:rFonts w:ascii="Consolas" w:hAnsi="Consolas" w:cs="Consolas"/>
          <w:color w:val="333333"/>
        </w:rPr>
        <w:t>i</w:t>
      </w:r>
      <w:proofErr w:type="spellEnd"/>
      <w:r w:rsidRPr="007D5C78">
        <w:rPr>
          <w:rFonts w:ascii="Consolas" w:hAnsi="Consolas" w:cs="Consolas"/>
          <w:color w:val="333333"/>
        </w:rPr>
        <w:t xml:space="preserve"> in range(0,15):</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gramStart"/>
      <w:r w:rsidRPr="007D5C78">
        <w:rPr>
          <w:rFonts w:ascii="Consolas" w:hAnsi="Consolas" w:cs="Consolas"/>
          <w:color w:val="333333"/>
        </w:rPr>
        <w:t>ax</w:t>
      </w:r>
      <w:proofErr w:type="gramEnd"/>
      <w:r w:rsidRPr="007D5C78">
        <w:rPr>
          <w:rFonts w:ascii="Consolas" w:hAnsi="Consolas" w:cs="Consolas"/>
          <w:color w:val="333333"/>
        </w:rPr>
        <w:t xml:space="preserve"> = </w:t>
      </w:r>
      <w:proofErr w:type="spellStart"/>
      <w:r w:rsidRPr="007D5C78">
        <w:rPr>
          <w:rFonts w:ascii="Consolas" w:hAnsi="Consolas" w:cs="Consolas"/>
          <w:color w:val="333333"/>
        </w:rPr>
        <w:t>fig.add_subplot</w:t>
      </w:r>
      <w:proofErr w:type="spellEnd"/>
      <w:r w:rsidRPr="007D5C78">
        <w:rPr>
          <w:rFonts w:ascii="Consolas" w:hAnsi="Consolas" w:cs="Consolas"/>
          <w:color w:val="333333"/>
        </w:rPr>
        <w:t>(3,5,i+1)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    </w:t>
      </w:r>
      <w:proofErr w:type="gramStart"/>
      <w:r w:rsidRPr="007D5C78">
        <w:rPr>
          <w:rFonts w:ascii="Consolas" w:hAnsi="Consolas" w:cs="Consolas"/>
          <w:color w:val="333333"/>
        </w:rPr>
        <w:t>ax.matshow(</w:t>
      </w:r>
      <w:proofErr w:type="gramEnd"/>
      <w:r w:rsidRPr="007D5C78">
        <w:rPr>
          <w:rFonts w:ascii="Consolas" w:hAnsi="Consolas" w:cs="Consolas"/>
          <w:color w:val="333333"/>
        </w:rPr>
        <w:t>df.loc[rndperm[i],feat_cols].values.reshape((28,28*3)).astype(float))</w:t>
      </w:r>
    </w:p>
    <w:p w:rsidR="0042503B" w:rsidRDefault="0042503B" w:rsidP="0042503B">
      <w:pPr>
        <w:spacing w:before="100" w:beforeAutospacing="1" w:after="100" w:afterAutospacing="1" w:line="240" w:lineRule="auto"/>
        <w:rPr>
          <w:rFonts w:ascii="Arial" w:hAnsi="Arial" w:cs="Arial"/>
          <w:color w:val="191919"/>
          <w:sz w:val="14"/>
          <w:szCs w:val="14"/>
        </w:rPr>
      </w:pPr>
      <w:r>
        <w:rPr>
          <w:noProof/>
        </w:rPr>
        <w:drawing>
          <wp:inline distT="0" distB="0" distL="0" distR="0">
            <wp:extent cx="5943600" cy="2475824"/>
            <wp:effectExtent l="19050" t="0" r="0" b="0"/>
            <wp:docPr id="11" name="Picture 19" descr="https://s3-ap-south-1.amazonaws.com/av-blog-media/wp-content/uploads/2018/08/Screenshot-from-2018-08-24-15-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1.amazonaws.com/av-blog-media/wp-content/uploads/2018/08/Screenshot-from-2018-08-24-15-58-20.png"/>
                    <pic:cNvPicPr>
                      <a:picLocks noChangeAspect="1" noChangeArrowheads="1"/>
                    </pic:cNvPicPr>
                  </pic:nvPicPr>
                  <pic:blipFill>
                    <a:blip r:embed="rId34" cstate="print"/>
                    <a:srcRect/>
                    <a:stretch>
                      <a:fillRect/>
                    </a:stretch>
                  </pic:blipFill>
                  <pic:spPr bwMode="auto">
                    <a:xfrm>
                      <a:off x="0" y="0"/>
                      <a:ext cx="5943600" cy="2475824"/>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color w:val="595858"/>
          <w:sz w:val="16"/>
          <w:szCs w:val="16"/>
          <w:shd w:val="clear" w:color="auto" w:fill="FFFFFF"/>
        </w:rPr>
      </w:pPr>
      <w:r w:rsidRPr="0042503B">
        <w:rPr>
          <w:rFonts w:ascii="Arial" w:hAnsi="Arial" w:cs="Arial"/>
          <w:sz w:val="16"/>
          <w:szCs w:val="16"/>
          <w:shd w:val="clear" w:color="auto" w:fill="FFFFFF"/>
        </w:rPr>
        <w:t>Let’s</w:t>
      </w:r>
      <w:r w:rsidRPr="0042503B">
        <w:rPr>
          <w:rFonts w:ascii="Arial" w:hAnsi="Arial" w:cs="Arial"/>
          <w:color w:val="595858"/>
          <w:sz w:val="16"/>
          <w:szCs w:val="16"/>
          <w:shd w:val="clear" w:color="auto" w:fill="FFFFFF"/>
        </w:rPr>
        <w:t xml:space="preserve"> </w:t>
      </w:r>
      <w:r w:rsidRPr="0042503B">
        <w:rPr>
          <w:rFonts w:ascii="Arial" w:hAnsi="Arial" w:cs="Arial"/>
          <w:sz w:val="16"/>
          <w:szCs w:val="16"/>
          <w:shd w:val="clear" w:color="auto" w:fill="FFFFFF"/>
        </w:rPr>
        <w:t>implement PCA using Python and transform the dataset: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sklearn.decomposition</w:t>
      </w:r>
      <w:proofErr w:type="spellEnd"/>
      <w:r w:rsidRPr="007D5C78">
        <w:rPr>
          <w:rFonts w:ascii="Consolas" w:hAnsi="Consolas" w:cs="Consolas"/>
          <w:color w:val="333333"/>
        </w:rPr>
        <w:t xml:space="preserve"> import PCA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pca</w:t>
      </w:r>
      <w:proofErr w:type="spellEnd"/>
      <w:proofErr w:type="gramEnd"/>
      <w:r w:rsidRPr="007D5C78">
        <w:rPr>
          <w:rFonts w:ascii="Consolas" w:hAnsi="Consolas" w:cs="Consolas"/>
          <w:color w:val="333333"/>
        </w:rPr>
        <w:t xml:space="preserve"> = PCA(</w:t>
      </w:r>
      <w:proofErr w:type="spellStart"/>
      <w:r w:rsidRPr="007D5C78">
        <w:rPr>
          <w:rFonts w:ascii="Consolas" w:hAnsi="Consolas" w:cs="Consolas"/>
          <w:color w:val="333333"/>
        </w:rPr>
        <w:t>n_components</w:t>
      </w:r>
      <w:proofErr w:type="spellEnd"/>
      <w:r w:rsidRPr="007D5C78">
        <w:rPr>
          <w:rFonts w:ascii="Consolas" w:hAnsi="Consolas" w:cs="Consolas"/>
          <w:color w:val="333333"/>
        </w:rPr>
        <w:t>=4)</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pca_result</w:t>
      </w:r>
      <w:proofErr w:type="spellEnd"/>
      <w:r w:rsidRPr="007D5C78">
        <w:rPr>
          <w:rFonts w:ascii="Consolas" w:hAnsi="Consolas" w:cs="Consolas"/>
          <w:color w:val="333333"/>
        </w:rPr>
        <w:t xml:space="preserve"> = </w:t>
      </w:r>
      <w:proofErr w:type="spellStart"/>
      <w:r w:rsidRPr="007D5C78">
        <w:rPr>
          <w:rFonts w:ascii="Consolas" w:hAnsi="Consolas" w:cs="Consolas"/>
          <w:color w:val="333333"/>
        </w:rPr>
        <w:t>pca.fit_</w:t>
      </w:r>
      <w:proofErr w:type="gramStart"/>
      <w:r w:rsidRPr="007D5C78">
        <w:rPr>
          <w:rFonts w:ascii="Consolas" w:hAnsi="Consolas" w:cs="Consolas"/>
          <w:color w:val="333333"/>
        </w:rPr>
        <w:t>transform</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].values)</w:t>
      </w:r>
    </w:p>
    <w:p w:rsidR="0042503B" w:rsidRPr="0042503B" w:rsidRDefault="0042503B" w:rsidP="0042503B">
      <w:pPr>
        <w:rPr>
          <w:rFonts w:ascii="Arial" w:hAnsi="Arial" w:cs="Arial"/>
          <w:sz w:val="16"/>
          <w:szCs w:val="16"/>
          <w:shd w:val="clear" w:color="auto" w:fill="FFFFFF"/>
        </w:rPr>
      </w:pPr>
      <w:r w:rsidRPr="0042503B">
        <w:rPr>
          <w:rFonts w:ascii="Arial" w:hAnsi="Arial" w:cs="Arial"/>
          <w:sz w:val="16"/>
          <w:szCs w:val="16"/>
          <w:shd w:val="clear" w:color="auto" w:fill="FFFFFF"/>
        </w:rPr>
        <w:t>In this case, </w:t>
      </w:r>
      <w:proofErr w:type="spellStart"/>
      <w:r w:rsidRPr="0042503B">
        <w:rPr>
          <w:rStyle w:val="Emphasis"/>
          <w:rFonts w:ascii="Arial" w:hAnsi="Arial" w:cs="Arial"/>
          <w:sz w:val="16"/>
          <w:szCs w:val="16"/>
          <w:shd w:val="clear" w:color="auto" w:fill="FFFFFF"/>
        </w:rPr>
        <w:t>n_components</w:t>
      </w:r>
      <w:proofErr w:type="spellEnd"/>
      <w:r w:rsidRPr="0042503B">
        <w:rPr>
          <w:rFonts w:ascii="Arial" w:hAnsi="Arial" w:cs="Arial"/>
          <w:sz w:val="16"/>
          <w:szCs w:val="16"/>
          <w:shd w:val="clear" w:color="auto" w:fill="FFFFFF"/>
        </w:rPr>
        <w:t> will decide the number of principal components in the transformed data. Let’s visualize how much variance has been explained using these 4 components. We will use </w:t>
      </w:r>
      <w:proofErr w:type="spellStart"/>
      <w:r w:rsidRPr="0042503B">
        <w:rPr>
          <w:rStyle w:val="Emphasis"/>
          <w:rFonts w:ascii="Arial" w:hAnsi="Arial" w:cs="Arial"/>
          <w:sz w:val="16"/>
          <w:szCs w:val="16"/>
          <w:shd w:val="clear" w:color="auto" w:fill="FFFFFF"/>
        </w:rPr>
        <w:t>explained_variance_ratio</w:t>
      </w:r>
      <w:proofErr w:type="spellEnd"/>
      <w:r w:rsidRPr="0042503B">
        <w:rPr>
          <w:rStyle w:val="Emphasis"/>
          <w:rFonts w:ascii="Arial" w:hAnsi="Arial" w:cs="Arial"/>
          <w:sz w:val="16"/>
          <w:szCs w:val="16"/>
          <w:shd w:val="clear" w:color="auto" w:fill="FFFFFF"/>
        </w:rPr>
        <w:t>_</w:t>
      </w:r>
      <w:r w:rsidRPr="0042503B">
        <w:rPr>
          <w:rFonts w:ascii="Arial" w:hAnsi="Arial" w:cs="Arial"/>
          <w:sz w:val="16"/>
          <w:szCs w:val="16"/>
          <w:shd w:val="clear" w:color="auto" w:fill="FFFFFF"/>
        </w:rPr>
        <w:t> to calculate the same.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plt.plot</w:t>
      </w:r>
      <w:proofErr w:type="spellEnd"/>
      <w:r w:rsidRPr="007D5C78">
        <w:rPr>
          <w:rFonts w:ascii="Consolas" w:hAnsi="Consolas" w:cs="Consolas"/>
          <w:color w:val="333333"/>
        </w:rPr>
        <w:t>(</w:t>
      </w:r>
      <w:proofErr w:type="gramEnd"/>
      <w:r w:rsidRPr="007D5C78">
        <w:rPr>
          <w:rFonts w:ascii="Consolas" w:hAnsi="Consolas" w:cs="Consolas"/>
          <w:color w:val="333333"/>
        </w:rPr>
        <w:t xml:space="preserve">range(4), </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plt.plot</w:t>
      </w:r>
      <w:proofErr w:type="spellEnd"/>
      <w:r w:rsidRPr="007D5C78">
        <w:rPr>
          <w:rFonts w:ascii="Consolas" w:hAnsi="Consolas" w:cs="Consolas"/>
          <w:color w:val="333333"/>
        </w:rPr>
        <w:t>(</w:t>
      </w:r>
      <w:proofErr w:type="gramEnd"/>
      <w:r w:rsidRPr="007D5C78">
        <w:rPr>
          <w:rFonts w:ascii="Consolas" w:hAnsi="Consolas" w:cs="Consolas"/>
          <w:color w:val="333333"/>
        </w:rPr>
        <w:t xml:space="preserve">range(4), </w:t>
      </w:r>
      <w:proofErr w:type="spellStart"/>
      <w:r w:rsidRPr="007D5C78">
        <w:rPr>
          <w:rFonts w:ascii="Consolas" w:hAnsi="Consolas" w:cs="Consolas"/>
          <w:color w:val="333333"/>
        </w:rPr>
        <w:t>np.cumsum</w:t>
      </w:r>
      <w:proofErr w:type="spellEnd"/>
      <w:r w:rsidRPr="007D5C78">
        <w:rPr>
          <w:rFonts w:ascii="Consolas" w:hAnsi="Consolas" w:cs="Consolas"/>
          <w:color w:val="333333"/>
        </w:rPr>
        <w:t>(</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"Component-wise and Cumulative Explained Variance")</w:t>
      </w:r>
    </w:p>
    <w:p w:rsidR="0042503B" w:rsidRPr="00527669" w:rsidRDefault="0042503B" w:rsidP="0042503B"/>
    <w:p w:rsidR="0042503B" w:rsidRDefault="0042503B" w:rsidP="0042503B">
      <w:r>
        <w:rPr>
          <w:noProof/>
        </w:rPr>
        <w:lastRenderedPageBreak/>
        <w:drawing>
          <wp:inline distT="0" distB="0" distL="0" distR="0">
            <wp:extent cx="3195205" cy="1712422"/>
            <wp:effectExtent l="19050" t="0" r="5195" b="0"/>
            <wp:docPr id="12" name="Picture 22" descr="https://s3-ap-south-1.amazonaws.com/av-blog-media/wp-content/uploads/2018/08/Screenshot-from-2018-08-24-16-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8/08/Screenshot-from-2018-08-24-16-03-25.png"/>
                    <pic:cNvPicPr>
                      <a:picLocks noChangeAspect="1" noChangeArrowheads="1"/>
                    </pic:cNvPicPr>
                  </pic:nvPicPr>
                  <pic:blipFill>
                    <a:blip r:embed="rId35" cstate="print"/>
                    <a:srcRect/>
                    <a:stretch>
                      <a:fillRect/>
                    </a:stretch>
                  </pic:blipFill>
                  <pic:spPr bwMode="auto">
                    <a:xfrm>
                      <a:off x="0" y="0"/>
                      <a:ext cx="3194916" cy="1712267"/>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sz w:val="16"/>
          <w:szCs w:val="16"/>
          <w:shd w:val="clear" w:color="auto" w:fill="FFFFFF"/>
        </w:rPr>
      </w:pPr>
      <w:r w:rsidRPr="0042503B">
        <w:rPr>
          <w:rFonts w:ascii="Arial" w:hAnsi="Arial" w:cs="Arial"/>
          <w:sz w:val="16"/>
          <w:szCs w:val="16"/>
          <w:shd w:val="clear" w:color="auto" w:fill="FFFFFF"/>
        </w:rPr>
        <w:t>In the above graph, the blue line represents component-wise explained variance while the orange line represents the cumulative explained variance. </w:t>
      </w:r>
      <w:r w:rsidRPr="0042503B">
        <w:rPr>
          <w:rStyle w:val="Strong"/>
          <w:rFonts w:ascii="Arial" w:hAnsi="Arial" w:cs="Arial"/>
          <w:sz w:val="16"/>
          <w:szCs w:val="16"/>
          <w:shd w:val="clear" w:color="auto" w:fill="FFFFFF"/>
        </w:rPr>
        <w:t>We are able to explain around 60% variance in the dataset using just four components.</w:t>
      </w:r>
      <w:r w:rsidRPr="0042503B">
        <w:rPr>
          <w:rFonts w:ascii="Arial" w:hAnsi="Arial" w:cs="Arial"/>
          <w:sz w:val="16"/>
          <w:szCs w:val="16"/>
          <w:shd w:val="clear" w:color="auto" w:fill="FFFFFF"/>
        </w:rPr>
        <w:t> Let us now try to visualize each of these decomposed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import</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seaborn</w:t>
      </w:r>
      <w:proofErr w:type="spellEnd"/>
      <w:r w:rsidRPr="007D5C78">
        <w:rPr>
          <w:rFonts w:ascii="Consolas" w:hAnsi="Consolas" w:cs="Consolas"/>
          <w:color w:val="333333"/>
        </w:rPr>
        <w:t xml:space="preserve"> as </w:t>
      </w:r>
      <w:proofErr w:type="spellStart"/>
      <w:r w:rsidRPr="007D5C78">
        <w:rPr>
          <w:rFonts w:ascii="Consolas" w:hAnsi="Consolas" w:cs="Consolas"/>
          <w:color w:val="333333"/>
        </w:rPr>
        <w:t>sns</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plt.style.use</w:t>
      </w:r>
      <w:proofErr w:type="spellEnd"/>
      <w:r w:rsidRPr="007D5C78">
        <w:rPr>
          <w:rFonts w:ascii="Consolas" w:hAnsi="Consolas" w:cs="Consolas"/>
          <w:color w:val="333333"/>
        </w:rPr>
        <w:t>(</w:t>
      </w:r>
      <w:proofErr w:type="gramEnd"/>
      <w:r w:rsidRPr="007D5C78">
        <w:rPr>
          <w:rFonts w:ascii="Consolas" w:hAnsi="Consolas" w:cs="Consolas"/>
          <w:color w:val="333333"/>
        </w:rPr>
        <w:t>'</w:t>
      </w:r>
      <w:proofErr w:type="spellStart"/>
      <w:r w:rsidRPr="007D5C78">
        <w:rPr>
          <w:rFonts w:ascii="Consolas" w:hAnsi="Consolas" w:cs="Consolas"/>
          <w:color w:val="333333"/>
        </w:rPr>
        <w:t>fivethirtyeight</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fig</w:t>
      </w:r>
      <w:proofErr w:type="gramEnd"/>
      <w:r w:rsidRPr="007D5C78">
        <w:rPr>
          <w:rFonts w:ascii="Consolas" w:hAnsi="Consolas" w:cs="Consolas"/>
          <w:color w:val="333333"/>
        </w:rPr>
        <w:t xml:space="preserve">, </w:t>
      </w:r>
      <w:proofErr w:type="spellStart"/>
      <w:r w:rsidRPr="007D5C78">
        <w:rPr>
          <w:rFonts w:ascii="Consolas" w:hAnsi="Consolas" w:cs="Consolas"/>
          <w:color w:val="333333"/>
        </w:rPr>
        <w:t>axarr</w:t>
      </w:r>
      <w:proofErr w:type="spellEnd"/>
      <w:r w:rsidRPr="007D5C78">
        <w:rPr>
          <w:rFonts w:ascii="Consolas" w:hAnsi="Consolas" w:cs="Consolas"/>
          <w:color w:val="333333"/>
        </w:rPr>
        <w:t xml:space="preserve"> = </w:t>
      </w:r>
      <w:proofErr w:type="spellStart"/>
      <w:r w:rsidRPr="007D5C78">
        <w:rPr>
          <w:rFonts w:ascii="Consolas" w:hAnsi="Consolas" w:cs="Consolas"/>
          <w:color w:val="333333"/>
        </w:rPr>
        <w:t>plt.subplots</w:t>
      </w:r>
      <w:proofErr w:type="spellEnd"/>
      <w:r w:rsidRPr="007D5C78">
        <w:rPr>
          <w:rFonts w:ascii="Consolas" w:hAnsi="Consolas" w:cs="Consolas"/>
          <w:color w:val="333333"/>
        </w:rPr>
        <w:t xml:space="preserve">(2, 2, </w:t>
      </w:r>
      <w:proofErr w:type="spellStart"/>
      <w:r w:rsidRPr="007D5C78">
        <w:rPr>
          <w:rFonts w:ascii="Consolas" w:hAnsi="Consolas" w:cs="Consolas"/>
          <w:color w:val="333333"/>
        </w:rPr>
        <w:t>figsize</w:t>
      </w:r>
      <w:proofErr w:type="spellEnd"/>
      <w:r w:rsidRPr="007D5C78">
        <w:rPr>
          <w:rFonts w:ascii="Consolas" w:hAnsi="Consolas" w:cs="Consolas"/>
          <w:color w:val="333333"/>
        </w:rPr>
        <w:t>=(12, 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sns.heatmap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pca.components</w:t>
      </w:r>
      <w:proofErr w:type="spellEnd"/>
      <w:r w:rsidRPr="007D5C78">
        <w:rPr>
          <w:rFonts w:ascii="Consolas" w:hAnsi="Consolas" w:cs="Consolas"/>
          <w:color w:val="333333"/>
        </w:rPr>
        <w:t>_[0, :].reshape(28, 84), ax=</w:t>
      </w:r>
      <w:proofErr w:type="spellStart"/>
      <w:r w:rsidRPr="007D5C78">
        <w:rPr>
          <w:rFonts w:ascii="Consolas" w:hAnsi="Consolas" w:cs="Consolas"/>
          <w:color w:val="333333"/>
        </w:rPr>
        <w:t>axarr</w:t>
      </w:r>
      <w:proofErr w:type="spellEnd"/>
      <w:r w:rsidRPr="007D5C78">
        <w:rPr>
          <w:rFonts w:ascii="Consolas" w:hAnsi="Consolas" w:cs="Consolas"/>
          <w:color w:val="333333"/>
        </w:rPr>
        <w:t xml:space="preserve">[0][0], </w:t>
      </w:r>
      <w:proofErr w:type="spellStart"/>
      <w:r w:rsidRPr="007D5C78">
        <w:rPr>
          <w:rFonts w:ascii="Consolas" w:hAnsi="Consolas" w:cs="Consolas"/>
          <w:color w:val="333333"/>
        </w:rPr>
        <w:t>cmap</w:t>
      </w:r>
      <w:proofErr w:type="spellEnd"/>
      <w:r w:rsidRPr="007D5C78">
        <w:rPr>
          <w:rFonts w:ascii="Consolas" w:hAnsi="Consolas" w:cs="Consolas"/>
          <w:color w:val="333333"/>
        </w:rPr>
        <w:t>='</w:t>
      </w:r>
      <w:proofErr w:type="spellStart"/>
      <w:r w:rsidRPr="007D5C78">
        <w:rPr>
          <w:rFonts w:ascii="Consolas" w:hAnsi="Consolas" w:cs="Consolas"/>
          <w:color w:val="333333"/>
        </w:rPr>
        <w:t>gray_r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sns.heatmap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pca.components</w:t>
      </w:r>
      <w:proofErr w:type="spellEnd"/>
      <w:r w:rsidRPr="007D5C78">
        <w:rPr>
          <w:rFonts w:ascii="Consolas" w:hAnsi="Consolas" w:cs="Consolas"/>
          <w:color w:val="333333"/>
        </w:rPr>
        <w:t>_[1, :].reshape(28, 84), ax=</w:t>
      </w:r>
      <w:proofErr w:type="spellStart"/>
      <w:r w:rsidRPr="007D5C78">
        <w:rPr>
          <w:rFonts w:ascii="Consolas" w:hAnsi="Consolas" w:cs="Consolas"/>
          <w:color w:val="333333"/>
        </w:rPr>
        <w:t>axarr</w:t>
      </w:r>
      <w:proofErr w:type="spellEnd"/>
      <w:r w:rsidRPr="007D5C78">
        <w:rPr>
          <w:rFonts w:ascii="Consolas" w:hAnsi="Consolas" w:cs="Consolas"/>
          <w:color w:val="333333"/>
        </w:rPr>
        <w:t xml:space="preserve">[0][1], </w:t>
      </w:r>
      <w:proofErr w:type="spellStart"/>
      <w:r w:rsidRPr="007D5C78">
        <w:rPr>
          <w:rFonts w:ascii="Consolas" w:hAnsi="Consolas" w:cs="Consolas"/>
          <w:color w:val="333333"/>
        </w:rPr>
        <w:t>cmap</w:t>
      </w:r>
      <w:proofErr w:type="spellEnd"/>
      <w:r w:rsidRPr="007D5C78">
        <w:rPr>
          <w:rFonts w:ascii="Consolas" w:hAnsi="Consolas" w:cs="Consolas"/>
          <w:color w:val="333333"/>
        </w:rPr>
        <w:t>='</w:t>
      </w:r>
      <w:proofErr w:type="spellStart"/>
      <w:r w:rsidRPr="007D5C78">
        <w:rPr>
          <w:rFonts w:ascii="Consolas" w:hAnsi="Consolas" w:cs="Consolas"/>
          <w:color w:val="333333"/>
        </w:rPr>
        <w:t>gray_r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sns.heatmap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pca.components</w:t>
      </w:r>
      <w:proofErr w:type="spellEnd"/>
      <w:r w:rsidRPr="007D5C78">
        <w:rPr>
          <w:rFonts w:ascii="Consolas" w:hAnsi="Consolas" w:cs="Consolas"/>
          <w:color w:val="333333"/>
        </w:rPr>
        <w:t>_[2, :].reshape(28, 84), ax=</w:t>
      </w:r>
      <w:proofErr w:type="spellStart"/>
      <w:r w:rsidRPr="007D5C78">
        <w:rPr>
          <w:rFonts w:ascii="Consolas" w:hAnsi="Consolas" w:cs="Consolas"/>
          <w:color w:val="333333"/>
        </w:rPr>
        <w:t>axarr</w:t>
      </w:r>
      <w:proofErr w:type="spellEnd"/>
      <w:r w:rsidRPr="007D5C78">
        <w:rPr>
          <w:rFonts w:ascii="Consolas" w:hAnsi="Consolas" w:cs="Consolas"/>
          <w:color w:val="333333"/>
        </w:rPr>
        <w:t xml:space="preserve">[1][0], </w:t>
      </w:r>
      <w:proofErr w:type="spellStart"/>
      <w:r w:rsidRPr="007D5C78">
        <w:rPr>
          <w:rFonts w:ascii="Consolas" w:hAnsi="Consolas" w:cs="Consolas"/>
          <w:color w:val="333333"/>
        </w:rPr>
        <w:t>cmap</w:t>
      </w:r>
      <w:proofErr w:type="spellEnd"/>
      <w:r w:rsidRPr="007D5C78">
        <w:rPr>
          <w:rFonts w:ascii="Consolas" w:hAnsi="Consolas" w:cs="Consolas"/>
          <w:color w:val="333333"/>
        </w:rPr>
        <w:t>='</w:t>
      </w:r>
      <w:proofErr w:type="spellStart"/>
      <w:r w:rsidRPr="007D5C78">
        <w:rPr>
          <w:rFonts w:ascii="Consolas" w:hAnsi="Consolas" w:cs="Consolas"/>
          <w:color w:val="333333"/>
        </w:rPr>
        <w:t>gray_r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sns.heatmap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pca.components</w:t>
      </w:r>
      <w:proofErr w:type="spellEnd"/>
      <w:r w:rsidRPr="007D5C78">
        <w:rPr>
          <w:rFonts w:ascii="Consolas" w:hAnsi="Consolas" w:cs="Consolas"/>
          <w:color w:val="333333"/>
        </w:rPr>
        <w:t>_[3, :].reshape(28, 84), ax=</w:t>
      </w:r>
      <w:proofErr w:type="spellStart"/>
      <w:r w:rsidRPr="007D5C78">
        <w:rPr>
          <w:rFonts w:ascii="Consolas" w:hAnsi="Consolas" w:cs="Consolas"/>
          <w:color w:val="333333"/>
        </w:rPr>
        <w:t>axarr</w:t>
      </w:r>
      <w:proofErr w:type="spellEnd"/>
      <w:r w:rsidRPr="007D5C78">
        <w:rPr>
          <w:rFonts w:ascii="Consolas" w:hAnsi="Consolas" w:cs="Consolas"/>
          <w:color w:val="333333"/>
        </w:rPr>
        <w:t xml:space="preserve">[1][1], </w:t>
      </w:r>
      <w:proofErr w:type="spellStart"/>
      <w:r w:rsidRPr="007D5C78">
        <w:rPr>
          <w:rFonts w:ascii="Consolas" w:hAnsi="Consolas" w:cs="Consolas"/>
          <w:color w:val="333333"/>
        </w:rPr>
        <w:t>cmap</w:t>
      </w:r>
      <w:proofErr w:type="spellEnd"/>
      <w:r w:rsidRPr="007D5C78">
        <w:rPr>
          <w:rFonts w:ascii="Consolas" w:hAnsi="Consolas" w:cs="Consolas"/>
          <w:color w:val="333333"/>
        </w:rPr>
        <w:t>='</w:t>
      </w:r>
      <w:proofErr w:type="spellStart"/>
      <w:r w:rsidRPr="007D5C78">
        <w:rPr>
          <w:rFonts w:ascii="Consolas" w:hAnsi="Consolas" w:cs="Consolas"/>
          <w:color w:val="333333"/>
        </w:rPr>
        <w:t>gray_r</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0][0].</w:t>
      </w:r>
      <w:proofErr w:type="spellStart"/>
      <w:r w:rsidRPr="007D5C78">
        <w:rPr>
          <w:rFonts w:ascii="Consolas" w:hAnsi="Consolas" w:cs="Consolas"/>
          <w:color w:val="333333"/>
        </w:rPr>
        <w:t>set_title</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"{0:.2f</w:t>
      </w:r>
      <w:proofErr w:type="gramStart"/>
      <w:r w:rsidRPr="007D5C78">
        <w:rPr>
          <w:rFonts w:ascii="Consolas" w:hAnsi="Consolas" w:cs="Consolas"/>
          <w:color w:val="333333"/>
        </w:rPr>
        <w:t>}%</w:t>
      </w:r>
      <w:proofErr w:type="gramEnd"/>
      <w:r w:rsidRPr="007D5C78">
        <w:rPr>
          <w:rFonts w:ascii="Consolas" w:hAnsi="Consolas" w:cs="Consolas"/>
          <w:color w:val="333333"/>
        </w:rPr>
        <w:t xml:space="preserve"> Explained </w:t>
      </w:r>
      <w:proofErr w:type="spellStart"/>
      <w:r w:rsidRPr="007D5C78">
        <w:rPr>
          <w:rFonts w:ascii="Consolas" w:hAnsi="Consolas" w:cs="Consolas"/>
          <w:color w:val="333333"/>
        </w:rPr>
        <w:t>Variance".format</w:t>
      </w:r>
      <w:proofErr w:type="spellEnd"/>
      <w:r w:rsidRPr="007D5C78">
        <w:rPr>
          <w:rFonts w:ascii="Consolas" w:hAnsi="Consolas" w:cs="Consolas"/>
          <w:color w:val="333333"/>
        </w:rPr>
        <w:t>(</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_[0]*100),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fontsize</w:t>
      </w:r>
      <w:proofErr w:type="spellEnd"/>
      <w:r w:rsidRPr="007D5C78">
        <w:rPr>
          <w:rFonts w:ascii="Consolas" w:hAnsi="Consolas" w:cs="Consolas"/>
          <w:color w:val="333333"/>
        </w:rPr>
        <w:t>=</w:t>
      </w:r>
      <w:proofErr w:type="gramEnd"/>
      <w:r w:rsidRPr="007D5C78">
        <w:rPr>
          <w:rFonts w:ascii="Consolas" w:hAnsi="Consolas" w:cs="Consolas"/>
          <w:color w:val="333333"/>
        </w:rPr>
        <w:t>12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0][1].</w:t>
      </w:r>
      <w:proofErr w:type="spellStart"/>
      <w:r w:rsidRPr="007D5C78">
        <w:rPr>
          <w:rFonts w:ascii="Consolas" w:hAnsi="Consolas" w:cs="Consolas"/>
          <w:color w:val="333333"/>
        </w:rPr>
        <w:t>set_title</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"{0:.2f</w:t>
      </w:r>
      <w:proofErr w:type="gramStart"/>
      <w:r w:rsidRPr="007D5C78">
        <w:rPr>
          <w:rFonts w:ascii="Consolas" w:hAnsi="Consolas" w:cs="Consolas"/>
          <w:color w:val="333333"/>
        </w:rPr>
        <w:t>}%</w:t>
      </w:r>
      <w:proofErr w:type="gramEnd"/>
      <w:r w:rsidRPr="007D5C78">
        <w:rPr>
          <w:rFonts w:ascii="Consolas" w:hAnsi="Consolas" w:cs="Consolas"/>
          <w:color w:val="333333"/>
        </w:rPr>
        <w:t xml:space="preserve"> Explained </w:t>
      </w:r>
      <w:proofErr w:type="spellStart"/>
      <w:r w:rsidRPr="007D5C78">
        <w:rPr>
          <w:rFonts w:ascii="Consolas" w:hAnsi="Consolas" w:cs="Consolas"/>
          <w:color w:val="333333"/>
        </w:rPr>
        <w:t>Variance".format</w:t>
      </w:r>
      <w:proofErr w:type="spellEnd"/>
      <w:r w:rsidRPr="007D5C78">
        <w:rPr>
          <w:rFonts w:ascii="Consolas" w:hAnsi="Consolas" w:cs="Consolas"/>
          <w:color w:val="333333"/>
        </w:rPr>
        <w:t>(</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_[1]*100),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fontsize</w:t>
      </w:r>
      <w:proofErr w:type="spellEnd"/>
      <w:r w:rsidRPr="007D5C78">
        <w:rPr>
          <w:rFonts w:ascii="Consolas" w:hAnsi="Consolas" w:cs="Consolas"/>
          <w:color w:val="333333"/>
        </w:rPr>
        <w:t>=</w:t>
      </w:r>
      <w:proofErr w:type="gramEnd"/>
      <w:r w:rsidRPr="007D5C78">
        <w:rPr>
          <w:rFonts w:ascii="Consolas" w:hAnsi="Consolas" w:cs="Consolas"/>
          <w:color w:val="333333"/>
        </w:rPr>
        <w:t>12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1][0].</w:t>
      </w:r>
      <w:proofErr w:type="spellStart"/>
      <w:r w:rsidRPr="007D5C78">
        <w:rPr>
          <w:rFonts w:ascii="Consolas" w:hAnsi="Consolas" w:cs="Consolas"/>
          <w:color w:val="333333"/>
        </w:rPr>
        <w:t>set_title</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"{0:.2f</w:t>
      </w:r>
      <w:proofErr w:type="gramStart"/>
      <w:r w:rsidRPr="007D5C78">
        <w:rPr>
          <w:rFonts w:ascii="Consolas" w:hAnsi="Consolas" w:cs="Consolas"/>
          <w:color w:val="333333"/>
        </w:rPr>
        <w:t>}%</w:t>
      </w:r>
      <w:proofErr w:type="gramEnd"/>
      <w:r w:rsidRPr="007D5C78">
        <w:rPr>
          <w:rFonts w:ascii="Consolas" w:hAnsi="Consolas" w:cs="Consolas"/>
          <w:color w:val="333333"/>
        </w:rPr>
        <w:t xml:space="preserve"> Explained </w:t>
      </w:r>
      <w:proofErr w:type="spellStart"/>
      <w:r w:rsidRPr="007D5C78">
        <w:rPr>
          <w:rFonts w:ascii="Consolas" w:hAnsi="Consolas" w:cs="Consolas"/>
          <w:color w:val="333333"/>
        </w:rPr>
        <w:t>Variance".format</w:t>
      </w:r>
      <w:proofErr w:type="spellEnd"/>
      <w:r w:rsidRPr="007D5C78">
        <w:rPr>
          <w:rFonts w:ascii="Consolas" w:hAnsi="Consolas" w:cs="Consolas"/>
          <w:color w:val="333333"/>
        </w:rPr>
        <w:t>(</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_[2]*100),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fontsize</w:t>
      </w:r>
      <w:proofErr w:type="spellEnd"/>
      <w:r w:rsidRPr="007D5C78">
        <w:rPr>
          <w:rFonts w:ascii="Consolas" w:hAnsi="Consolas" w:cs="Consolas"/>
          <w:color w:val="333333"/>
        </w:rPr>
        <w:t>=</w:t>
      </w:r>
      <w:proofErr w:type="gramEnd"/>
      <w:r w:rsidRPr="007D5C78">
        <w:rPr>
          <w:rFonts w:ascii="Consolas" w:hAnsi="Consolas" w:cs="Consolas"/>
          <w:color w:val="333333"/>
        </w:rPr>
        <w:t>12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lastRenderedPageBreak/>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1][1].</w:t>
      </w:r>
      <w:proofErr w:type="spellStart"/>
      <w:r w:rsidRPr="007D5C78">
        <w:rPr>
          <w:rFonts w:ascii="Consolas" w:hAnsi="Consolas" w:cs="Consolas"/>
          <w:color w:val="333333"/>
        </w:rPr>
        <w:t>set_title</w:t>
      </w:r>
      <w:proofErr w:type="spellEnd"/>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"{0:.2f</w:t>
      </w:r>
      <w:proofErr w:type="gramStart"/>
      <w:r w:rsidRPr="007D5C78">
        <w:rPr>
          <w:rFonts w:ascii="Consolas" w:hAnsi="Consolas" w:cs="Consolas"/>
          <w:color w:val="333333"/>
        </w:rPr>
        <w:t>}%</w:t>
      </w:r>
      <w:proofErr w:type="gramEnd"/>
      <w:r w:rsidRPr="007D5C78">
        <w:rPr>
          <w:rFonts w:ascii="Consolas" w:hAnsi="Consolas" w:cs="Consolas"/>
          <w:color w:val="333333"/>
        </w:rPr>
        <w:t xml:space="preserve"> Explained </w:t>
      </w:r>
      <w:proofErr w:type="spellStart"/>
      <w:r w:rsidRPr="007D5C78">
        <w:rPr>
          <w:rFonts w:ascii="Consolas" w:hAnsi="Consolas" w:cs="Consolas"/>
          <w:color w:val="333333"/>
        </w:rPr>
        <w:t>Variance".format</w:t>
      </w:r>
      <w:proofErr w:type="spellEnd"/>
      <w:r w:rsidRPr="007D5C78">
        <w:rPr>
          <w:rFonts w:ascii="Consolas" w:hAnsi="Consolas" w:cs="Consolas"/>
          <w:color w:val="333333"/>
        </w:rPr>
        <w:t>(</w:t>
      </w:r>
      <w:proofErr w:type="spellStart"/>
      <w:r w:rsidRPr="007D5C78">
        <w:rPr>
          <w:rFonts w:ascii="Consolas" w:hAnsi="Consolas" w:cs="Consolas"/>
          <w:color w:val="333333"/>
        </w:rPr>
        <w:t>pca.explained_variance_ratio</w:t>
      </w:r>
      <w:proofErr w:type="spellEnd"/>
      <w:r w:rsidRPr="007D5C78">
        <w:rPr>
          <w:rFonts w:ascii="Consolas" w:hAnsi="Consolas" w:cs="Consolas"/>
          <w:color w:val="333333"/>
        </w:rPr>
        <w:t>_[3]*100),</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fontsize</w:t>
      </w:r>
      <w:proofErr w:type="spellEnd"/>
      <w:r w:rsidRPr="007D5C78">
        <w:rPr>
          <w:rFonts w:ascii="Consolas" w:hAnsi="Consolas" w:cs="Consolas"/>
          <w:color w:val="333333"/>
        </w:rPr>
        <w:t>=</w:t>
      </w:r>
      <w:proofErr w:type="gramEnd"/>
      <w:r w:rsidRPr="007D5C78">
        <w:rPr>
          <w:rFonts w:ascii="Consolas" w:hAnsi="Consolas" w:cs="Consolas"/>
          <w:color w:val="333333"/>
        </w:rPr>
        <w:t>12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0][0].</w:t>
      </w:r>
      <w:proofErr w:type="spellStart"/>
      <w:r w:rsidRPr="007D5C78">
        <w:rPr>
          <w:rFonts w:ascii="Consolas" w:hAnsi="Consolas" w:cs="Consolas"/>
          <w:color w:val="333333"/>
        </w:rPr>
        <w:t>set_aspect</w:t>
      </w:r>
      <w:proofErr w:type="spellEnd"/>
      <w:r w:rsidRPr="007D5C78">
        <w:rPr>
          <w:rFonts w:ascii="Consolas" w:hAnsi="Consolas" w:cs="Consolas"/>
          <w:color w:val="333333"/>
        </w:rPr>
        <w:t>('equal')</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0][1].</w:t>
      </w:r>
      <w:proofErr w:type="spellStart"/>
      <w:r w:rsidRPr="007D5C78">
        <w:rPr>
          <w:rFonts w:ascii="Consolas" w:hAnsi="Consolas" w:cs="Consolas"/>
          <w:color w:val="333333"/>
        </w:rPr>
        <w:t>set_aspect</w:t>
      </w:r>
      <w:proofErr w:type="spellEnd"/>
      <w:r w:rsidRPr="007D5C78">
        <w:rPr>
          <w:rFonts w:ascii="Consolas" w:hAnsi="Consolas" w:cs="Consolas"/>
          <w:color w:val="333333"/>
        </w:rPr>
        <w:t>('equal')</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1][0].</w:t>
      </w:r>
      <w:proofErr w:type="spellStart"/>
      <w:r w:rsidRPr="007D5C78">
        <w:rPr>
          <w:rFonts w:ascii="Consolas" w:hAnsi="Consolas" w:cs="Consolas"/>
          <w:color w:val="333333"/>
        </w:rPr>
        <w:t>set_aspect</w:t>
      </w:r>
      <w:proofErr w:type="spellEnd"/>
      <w:r w:rsidRPr="007D5C78">
        <w:rPr>
          <w:rFonts w:ascii="Consolas" w:hAnsi="Consolas" w:cs="Consolas"/>
          <w:color w:val="333333"/>
        </w:rPr>
        <w:t>('equal')</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axarr</w:t>
      </w:r>
      <w:proofErr w:type="spellEnd"/>
      <w:r w:rsidRPr="007D5C78">
        <w:rPr>
          <w:rFonts w:ascii="Consolas" w:hAnsi="Consolas" w:cs="Consolas"/>
          <w:color w:val="333333"/>
        </w:rPr>
        <w:t>[</w:t>
      </w:r>
      <w:proofErr w:type="gramEnd"/>
      <w:r w:rsidRPr="007D5C78">
        <w:rPr>
          <w:rFonts w:ascii="Consolas" w:hAnsi="Consolas" w:cs="Consolas"/>
          <w:color w:val="333333"/>
        </w:rPr>
        <w:t>1][1].</w:t>
      </w:r>
      <w:proofErr w:type="spellStart"/>
      <w:r w:rsidRPr="007D5C78">
        <w:rPr>
          <w:rFonts w:ascii="Consolas" w:hAnsi="Consolas" w:cs="Consolas"/>
          <w:color w:val="333333"/>
        </w:rPr>
        <w:t>set_aspect</w:t>
      </w:r>
      <w:proofErr w:type="spellEnd"/>
      <w:r w:rsidRPr="007D5C78">
        <w:rPr>
          <w:rFonts w:ascii="Consolas" w:hAnsi="Consolas" w:cs="Consolas"/>
          <w:color w:val="333333"/>
        </w:rPr>
        <w:t>('equal')</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plt.suptitle</w:t>
      </w:r>
      <w:proofErr w:type="spellEnd"/>
      <w:r w:rsidRPr="007D5C78">
        <w:rPr>
          <w:rFonts w:ascii="Consolas" w:hAnsi="Consolas" w:cs="Consolas"/>
          <w:color w:val="333333"/>
        </w:rPr>
        <w:t>(</w:t>
      </w:r>
      <w:proofErr w:type="gramEnd"/>
      <w:r w:rsidRPr="007D5C78">
        <w:rPr>
          <w:rFonts w:ascii="Consolas" w:hAnsi="Consolas" w:cs="Consolas"/>
          <w:color w:val="333333"/>
        </w:rPr>
        <w:t>'4-Component PCA')</w:t>
      </w:r>
    </w:p>
    <w:p w:rsidR="0042503B" w:rsidRPr="00527669" w:rsidRDefault="0042503B" w:rsidP="0042503B"/>
    <w:p w:rsidR="0042503B" w:rsidRDefault="0042503B" w:rsidP="0042503B">
      <w:pPr>
        <w:pStyle w:val="NormalWeb"/>
        <w:spacing w:before="0" w:beforeAutospacing="0"/>
        <w:jc w:val="both"/>
      </w:pPr>
      <w:r>
        <w:rPr>
          <w:noProof/>
        </w:rPr>
        <w:drawing>
          <wp:inline distT="0" distB="0" distL="0" distR="0">
            <wp:extent cx="5317721" cy="2222269"/>
            <wp:effectExtent l="19050" t="0" r="0" b="0"/>
            <wp:docPr id="14" name="Picture 25" descr="https://s3-ap-south-1.amazonaws.com/av-blog-media/wp-content/uploads/2018/08/Screenshot-from-2018-08-24-16-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8/08/Screenshot-from-2018-08-24-16-08-09.png"/>
                    <pic:cNvPicPr>
                      <a:picLocks noChangeAspect="1" noChangeArrowheads="1"/>
                    </pic:cNvPicPr>
                  </pic:nvPicPr>
                  <pic:blipFill>
                    <a:blip r:embed="rId36" cstate="print"/>
                    <a:srcRect/>
                    <a:stretch>
                      <a:fillRect/>
                    </a:stretch>
                  </pic:blipFill>
                  <pic:spPr bwMode="auto">
                    <a:xfrm>
                      <a:off x="0" y="0"/>
                      <a:ext cx="5318403" cy="2222554"/>
                    </a:xfrm>
                    <a:prstGeom prst="rect">
                      <a:avLst/>
                    </a:prstGeom>
                    <a:noFill/>
                    <a:ln w="9525">
                      <a:noFill/>
                      <a:miter lim="800000"/>
                      <a:headEnd/>
                      <a:tailEnd/>
                    </a:ln>
                  </pic:spPr>
                </pic:pic>
              </a:graphicData>
            </a:graphic>
          </wp:inline>
        </w:drawing>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Each additional dimension we add to the PCA technique captures less and less of the variance in the model. The first component is the most important one, followed by the second, then the third, and so on.</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We can also use </w:t>
      </w:r>
      <w:r w:rsidRPr="0042503B">
        <w:rPr>
          <w:rFonts w:ascii="Arial" w:hAnsi="Arial" w:cs="Arial"/>
          <w:b/>
          <w:bCs/>
          <w:sz w:val="16"/>
          <w:szCs w:val="16"/>
          <w:shd w:val="clear" w:color="auto" w:fill="FFFFFF"/>
        </w:rPr>
        <w:t>Singular Value Decomposition</w:t>
      </w:r>
      <w:r w:rsidRPr="0042503B">
        <w:rPr>
          <w:rFonts w:ascii="Arial" w:hAnsi="Arial" w:cs="Arial"/>
          <w:sz w:val="16"/>
          <w:szCs w:val="16"/>
          <w:shd w:val="clear" w:color="auto" w:fill="FFFFFF"/>
        </w:rPr>
        <w:t> (SVD) to decompose our original dataset into its constituents, resulting in dimensionality reduction. To learn the mathematics behind SVD</w:t>
      </w:r>
      <w:proofErr w:type="gramStart"/>
      <w:r w:rsidRPr="0042503B">
        <w:rPr>
          <w:rFonts w:ascii="Arial" w:hAnsi="Arial" w:cs="Arial"/>
          <w:sz w:val="16"/>
          <w:szCs w:val="16"/>
          <w:shd w:val="clear" w:color="auto" w:fill="FFFFFF"/>
        </w:rPr>
        <w:t>,.</w:t>
      </w:r>
      <w:proofErr w:type="gramEnd"/>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 xml:space="preserve">VD decomposes the original variables into three constituent matrices. It is essentially used to remove redundant features from the dataset. It uses the concept of </w:t>
      </w:r>
      <w:proofErr w:type="spellStart"/>
      <w:r w:rsidRPr="0042503B">
        <w:rPr>
          <w:rFonts w:ascii="Arial" w:hAnsi="Arial" w:cs="Arial"/>
          <w:sz w:val="16"/>
          <w:szCs w:val="16"/>
          <w:shd w:val="clear" w:color="auto" w:fill="FFFFFF"/>
        </w:rPr>
        <w:t>Eigenvalues</w:t>
      </w:r>
      <w:proofErr w:type="spellEnd"/>
      <w:r w:rsidRPr="0042503B">
        <w:rPr>
          <w:rFonts w:ascii="Arial" w:hAnsi="Arial" w:cs="Arial"/>
          <w:sz w:val="16"/>
          <w:szCs w:val="16"/>
          <w:shd w:val="clear" w:color="auto" w:fill="FFFFFF"/>
        </w:rPr>
        <w:t xml:space="preserve"> and Eigenvectors to determine those three matrices. We will not go into the mathematics of it due to the scope of this article, but let’s stick to our plan, i.e. reducing the dimensions in our dataset.</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Let’s implement SVD and decompose our original variables: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sklearn.decomposition</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TruncatedSVD</w:t>
      </w:r>
      <w:proofErr w:type="spellEnd"/>
      <w:r w:rsidRPr="007D5C78">
        <w:rPr>
          <w:rFonts w:ascii="Consolas" w:hAnsi="Consolas" w:cs="Consolas"/>
          <w:color w:val="333333"/>
        </w:rPr>
        <w:t xml:space="preserve">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lastRenderedPageBreak/>
        <w:t>svd</w:t>
      </w:r>
      <w:proofErr w:type="spellEnd"/>
      <w:proofErr w:type="gramEnd"/>
      <w:r w:rsidRPr="007D5C78">
        <w:rPr>
          <w:rFonts w:ascii="Consolas" w:hAnsi="Consolas" w:cs="Consolas"/>
          <w:color w:val="333333"/>
        </w:rPr>
        <w:t xml:space="preserve"> = </w:t>
      </w:r>
      <w:proofErr w:type="spellStart"/>
      <w:r w:rsidRPr="007D5C78">
        <w:rPr>
          <w:rFonts w:ascii="Consolas" w:hAnsi="Consolas" w:cs="Consolas"/>
          <w:color w:val="333333"/>
        </w:rPr>
        <w:t>TruncatedSVD</w:t>
      </w:r>
      <w:proofErr w:type="spellEnd"/>
      <w:r w:rsidRPr="007D5C78">
        <w:rPr>
          <w:rFonts w:ascii="Consolas" w:hAnsi="Consolas" w:cs="Consolas"/>
          <w:color w:val="333333"/>
        </w:rPr>
        <w:t>(</w:t>
      </w:r>
      <w:proofErr w:type="spellStart"/>
      <w:r w:rsidRPr="007D5C78">
        <w:rPr>
          <w:rFonts w:ascii="Consolas" w:hAnsi="Consolas" w:cs="Consolas"/>
          <w:color w:val="333333"/>
        </w:rPr>
        <w:t>n_components</w:t>
      </w:r>
      <w:proofErr w:type="spellEnd"/>
      <w:r w:rsidRPr="007D5C78">
        <w:rPr>
          <w:rFonts w:ascii="Consolas" w:hAnsi="Consolas" w:cs="Consolas"/>
          <w:color w:val="333333"/>
        </w:rPr>
        <w:t xml:space="preserve">=3, </w:t>
      </w:r>
      <w:proofErr w:type="spellStart"/>
      <w:r w:rsidRPr="007D5C78">
        <w:rPr>
          <w:rFonts w:ascii="Consolas" w:hAnsi="Consolas" w:cs="Consolas"/>
          <w:color w:val="333333"/>
        </w:rPr>
        <w:t>random_state</w:t>
      </w:r>
      <w:proofErr w:type="spellEnd"/>
      <w:r w:rsidRPr="007D5C78">
        <w:rPr>
          <w:rFonts w:ascii="Consolas" w:hAnsi="Consolas" w:cs="Consolas"/>
          <w:color w:val="333333"/>
        </w:rPr>
        <w:t>=42).</w:t>
      </w:r>
      <w:proofErr w:type="spellStart"/>
      <w:r w:rsidRPr="007D5C78">
        <w:rPr>
          <w:rFonts w:ascii="Consolas" w:hAnsi="Consolas" w:cs="Consolas"/>
          <w:color w:val="333333"/>
        </w:rPr>
        <w:t>fit_transform</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].values)</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Let us visualize the transformed variables by plotting the first two principal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'SVD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svd</w:t>
      </w:r>
      <w:proofErr w:type="spellEnd"/>
      <w:r w:rsidRPr="007D5C78">
        <w:rPr>
          <w:rFonts w:ascii="Consolas" w:hAnsi="Consolas" w:cs="Consolas"/>
          <w:color w:val="333333"/>
        </w:rPr>
        <w:t xml:space="preserve">[:,0], </w:t>
      </w:r>
      <w:proofErr w:type="spellStart"/>
      <w:r w:rsidRPr="007D5C78">
        <w:rPr>
          <w:rFonts w:ascii="Consolas" w:hAnsi="Consolas" w:cs="Consolas"/>
          <w:color w:val="333333"/>
        </w:rPr>
        <w:t>svd</w:t>
      </w:r>
      <w:proofErr w:type="spellEnd"/>
      <w:r w:rsidRPr="007D5C78">
        <w:rPr>
          <w:rFonts w:ascii="Consolas" w:hAnsi="Consolas" w:cs="Consolas"/>
          <w:color w:val="333333"/>
        </w:rPr>
        <w:t>[:,1])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svd</w:t>
      </w:r>
      <w:proofErr w:type="spellEnd"/>
      <w:r w:rsidRPr="007D5C78">
        <w:rPr>
          <w:rFonts w:ascii="Consolas" w:hAnsi="Consolas" w:cs="Consolas"/>
          <w:color w:val="333333"/>
        </w:rPr>
        <w:t xml:space="preserve">[:,1], </w:t>
      </w:r>
      <w:proofErr w:type="spellStart"/>
      <w:r w:rsidRPr="007D5C78">
        <w:rPr>
          <w:rFonts w:ascii="Consolas" w:hAnsi="Consolas" w:cs="Consolas"/>
          <w:color w:val="333333"/>
        </w:rPr>
        <w:t>svd</w:t>
      </w:r>
      <w:proofErr w:type="spellEnd"/>
      <w:r w:rsidRPr="007D5C78">
        <w:rPr>
          <w:rFonts w:ascii="Consolas" w:hAnsi="Consolas" w:cs="Consolas"/>
          <w:color w:val="333333"/>
        </w:rPr>
        <w:t>[:,2])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svd</w:t>
      </w:r>
      <w:proofErr w:type="spellEnd"/>
      <w:r w:rsidRPr="007D5C78">
        <w:rPr>
          <w:rFonts w:ascii="Consolas" w:hAnsi="Consolas" w:cs="Consolas"/>
          <w:color w:val="333333"/>
        </w:rPr>
        <w:t>[:,2],</w:t>
      </w:r>
      <w:proofErr w:type="spellStart"/>
      <w:r w:rsidRPr="007D5C78">
        <w:rPr>
          <w:rFonts w:ascii="Consolas" w:hAnsi="Consolas" w:cs="Consolas"/>
          <w:color w:val="333333"/>
        </w:rPr>
        <w:t>svd</w:t>
      </w:r>
      <w:proofErr w:type="spellEnd"/>
      <w:r w:rsidRPr="007D5C78">
        <w:rPr>
          <w:rFonts w:ascii="Consolas" w:hAnsi="Consolas" w:cs="Consolas"/>
          <w:color w:val="333333"/>
        </w:rPr>
        <w:t>[:,0])</w:t>
      </w:r>
    </w:p>
    <w:p w:rsidR="0042503B" w:rsidRDefault="0042503B" w:rsidP="0042503B">
      <w:pPr>
        <w:pStyle w:val="NormalWeb"/>
        <w:spacing w:before="0" w:beforeAutospacing="0"/>
        <w:jc w:val="both"/>
      </w:pPr>
    </w:p>
    <w:p w:rsidR="0042503B" w:rsidRDefault="0042503B" w:rsidP="0042503B">
      <w:pPr>
        <w:pStyle w:val="NormalWeb"/>
        <w:spacing w:before="0" w:beforeAutospacing="0"/>
        <w:jc w:val="both"/>
      </w:pPr>
      <w:r>
        <w:rPr>
          <w:noProof/>
        </w:rPr>
        <w:drawing>
          <wp:inline distT="0" distB="0" distL="0" distR="0">
            <wp:extent cx="2823903" cy="1429790"/>
            <wp:effectExtent l="19050" t="0" r="0" b="0"/>
            <wp:docPr id="15" name="Picture 28" descr="https://s3-ap-south-1.amazonaws.com/av-blog-media/wp-content/uploads/2018/08/Screenshot-from-2018-08-24-17-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8/08/Screenshot-from-2018-08-24-17-00-12.png"/>
                    <pic:cNvPicPr>
                      <a:picLocks noChangeAspect="1" noChangeArrowheads="1"/>
                    </pic:cNvPicPr>
                  </pic:nvPicPr>
                  <pic:blipFill>
                    <a:blip r:embed="rId37" cstate="print"/>
                    <a:srcRect/>
                    <a:stretch>
                      <a:fillRect/>
                    </a:stretch>
                  </pic:blipFill>
                  <pic:spPr bwMode="auto">
                    <a:xfrm>
                      <a:off x="0" y="0"/>
                      <a:ext cx="2823739" cy="1429707"/>
                    </a:xfrm>
                    <a:prstGeom prst="rect">
                      <a:avLst/>
                    </a:prstGeom>
                    <a:noFill/>
                    <a:ln w="9525">
                      <a:noFill/>
                      <a:miter lim="800000"/>
                      <a:headEnd/>
                      <a:tailEnd/>
                    </a:ln>
                  </pic:spPr>
                </pic:pic>
              </a:graphicData>
            </a:graphic>
          </wp:inline>
        </w:drawing>
      </w:r>
    </w:p>
    <w:p w:rsidR="0042503B" w:rsidRDefault="0042503B" w:rsidP="0042503B">
      <w:pPr>
        <w:pStyle w:val="NormalWeb"/>
        <w:spacing w:before="0" w:beforeAutospacing="0"/>
        <w:jc w:val="both"/>
        <w:rPr>
          <w:rFonts w:ascii="Arial" w:hAnsi="Arial" w:cs="Arial"/>
          <w:sz w:val="16"/>
          <w:szCs w:val="16"/>
          <w:shd w:val="clear" w:color="auto" w:fill="FFFFFF"/>
        </w:rPr>
      </w:pP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The above scatter plot shows us the decomposed components very neatly. As described earlier, there is not much correlation between these components.</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3.9 Independent Component Analysis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Independent Component Analysis (ICA) is based on information-theory and is also one of the most widely used dimensionality reduction techniques. The major difference between PCA and ICA is that PCA looks for uncorrelated factors while ICA looks for independent factors.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If two variables are uncorrelated, it means there is no linear relation between them. If they are independent, it means they are not dependent on other variables. For example, the age of a person is independent of what that person eats, or how much television he/she watches.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This algorithm assumes that the given variables are linear mixtures of some unknown latent variables. It also assumes that these latent variables are mutually independent</w:t>
      </w:r>
      <w:r w:rsidRPr="0042503B">
        <w:rPr>
          <w:rFonts w:ascii="Arial" w:hAnsi="Arial" w:cs="Arial"/>
          <w:sz w:val="16"/>
          <w:szCs w:val="16"/>
        </w:rPr>
        <w:t>, i.e., they are not dependent on other variables and hence they are called the independent components of the observed data.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compare PCA and ICA visually to get a better understanding of how they are different:</w:t>
      </w:r>
    </w:p>
    <w:p w:rsidR="0042503B" w:rsidRDefault="0042503B" w:rsidP="0042503B">
      <w:pPr>
        <w:pStyle w:val="NormalWeb"/>
        <w:spacing w:before="0" w:beforeAutospacing="0"/>
        <w:jc w:val="both"/>
      </w:pPr>
      <w:r>
        <w:rPr>
          <w:noProof/>
        </w:rPr>
        <w:lastRenderedPageBreak/>
        <w:drawing>
          <wp:inline distT="0" distB="0" distL="0" distR="0">
            <wp:extent cx="3206288" cy="1219200"/>
            <wp:effectExtent l="19050" t="0" r="0" b="0"/>
            <wp:docPr id="31" name="Picture 31" descr="https://s3-ap-south-1.amazonaws.com/av-blog-media/wp-content/uploads/2018/08/Screenshot-from-2018-07-27-15-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p-south-1.amazonaws.com/av-blog-media/wp-content/uploads/2018/08/Screenshot-from-2018-07-27-15-36-15.png"/>
                    <pic:cNvPicPr>
                      <a:picLocks noChangeAspect="1" noChangeArrowheads="1"/>
                    </pic:cNvPicPr>
                  </pic:nvPicPr>
                  <pic:blipFill>
                    <a:blip r:embed="rId38" cstate="print"/>
                    <a:srcRect/>
                    <a:stretch>
                      <a:fillRect/>
                    </a:stretch>
                  </pic:blipFill>
                  <pic:spPr bwMode="auto">
                    <a:xfrm>
                      <a:off x="0" y="0"/>
                      <a:ext cx="3206690" cy="1219353"/>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 image (a) represents the PCA results while image (b) represents the ICA results on the same dataset.</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 xml:space="preserve">The equation of PCA is x = </w:t>
      </w:r>
      <w:proofErr w:type="spellStart"/>
      <w:r w:rsidRPr="0042503B">
        <w:rPr>
          <w:rFonts w:ascii="Arial" w:eastAsia="Times New Roman" w:hAnsi="Arial" w:cs="Arial"/>
          <w:sz w:val="16"/>
          <w:szCs w:val="16"/>
        </w:rPr>
        <w:t>Wχ</w:t>
      </w:r>
      <w:proofErr w:type="spellEnd"/>
      <w:r w:rsidRPr="0042503B">
        <w:rPr>
          <w:rFonts w:ascii="Arial" w:eastAsia="Times New Roman" w:hAnsi="Arial" w:cs="Arial"/>
          <w:sz w:val="16"/>
          <w:szCs w:val="16"/>
        </w:rPr>
        <w:t>.</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w:t>
      </w:r>
    </w:p>
    <w:p w:rsidR="0042503B" w:rsidRPr="0042503B" w:rsidRDefault="0042503B" w:rsidP="00A66BC5">
      <w:pPr>
        <w:numPr>
          <w:ilvl w:val="0"/>
          <w:numId w:val="5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x is the observations</w:t>
      </w:r>
    </w:p>
    <w:p w:rsidR="0042503B" w:rsidRPr="0042503B" w:rsidRDefault="0042503B" w:rsidP="00A66BC5">
      <w:pPr>
        <w:numPr>
          <w:ilvl w:val="0"/>
          <w:numId w:val="5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W is the mixing matrix</w:t>
      </w:r>
    </w:p>
    <w:p w:rsidR="0042503B" w:rsidRPr="0042503B" w:rsidRDefault="0042503B" w:rsidP="00A66BC5">
      <w:pPr>
        <w:numPr>
          <w:ilvl w:val="0"/>
          <w:numId w:val="5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χ is the source or the independent components</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Now we have to find an un-mixing matrix such that the components become as independent as possible. Most common method to measure independence of components is Non-</w:t>
      </w:r>
      <w:proofErr w:type="spellStart"/>
      <w:r w:rsidRPr="0042503B">
        <w:rPr>
          <w:rFonts w:ascii="Arial" w:eastAsia="Times New Roman" w:hAnsi="Arial" w:cs="Arial"/>
          <w:sz w:val="16"/>
          <w:szCs w:val="16"/>
        </w:rPr>
        <w:t>Gaussianity</w:t>
      </w:r>
      <w:proofErr w:type="spellEnd"/>
      <w:r w:rsidRPr="0042503B">
        <w:rPr>
          <w:rFonts w:ascii="Arial" w:eastAsia="Times New Roman" w:hAnsi="Arial" w:cs="Arial"/>
          <w:sz w:val="16"/>
          <w:szCs w:val="16"/>
        </w:rPr>
        <w:t>:</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As per the central limit theorem, distribution of the sum of independent components tends to be normally distributed (Gaussian).</w:t>
      </w:r>
    </w:p>
    <w:p w:rsidR="0042503B" w:rsidRDefault="0042503B" w:rsidP="0042503B">
      <w:pPr>
        <w:pStyle w:val="NormalWeb"/>
        <w:spacing w:before="0" w:beforeAutospacing="0"/>
        <w:jc w:val="both"/>
      </w:pPr>
      <w:r>
        <w:rPr>
          <w:noProof/>
        </w:rPr>
        <w:drawing>
          <wp:inline distT="0" distB="0" distL="0" distR="0">
            <wp:extent cx="3208655" cy="1895475"/>
            <wp:effectExtent l="19050" t="0" r="0" b="0"/>
            <wp:docPr id="34" name="Picture 34" descr="https://s3-ap-south-1.amazonaws.com/av-blog-media/wp-content/uploads/2018/08/Screenshot-from-2018-08-09-19-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p-south-1.amazonaws.com/av-blog-media/wp-content/uploads/2018/08/Screenshot-from-2018-08-09-19-48-16.png"/>
                    <pic:cNvPicPr>
                      <a:picLocks noChangeAspect="1" noChangeArrowheads="1"/>
                    </pic:cNvPicPr>
                  </pic:nvPicPr>
                  <pic:blipFill>
                    <a:blip r:embed="rId39" cstate="print"/>
                    <a:srcRect/>
                    <a:stretch>
                      <a:fillRect/>
                    </a:stretch>
                  </pic:blipFill>
                  <pic:spPr bwMode="auto">
                    <a:xfrm>
                      <a:off x="0" y="0"/>
                      <a:ext cx="3208655" cy="1895475"/>
                    </a:xfrm>
                    <a:prstGeom prst="rect">
                      <a:avLst/>
                    </a:prstGeom>
                    <a:noFill/>
                    <a:ln w="9525">
                      <a:noFill/>
                      <a:miter lim="800000"/>
                      <a:headEnd/>
                      <a:tailEnd/>
                    </a:ln>
                  </pic:spPr>
                </pic:pic>
              </a:graphicData>
            </a:graphic>
          </wp:inline>
        </w:drawing>
      </w:r>
    </w:p>
    <w:p w:rsidR="0042503B" w:rsidRPr="0042503B" w:rsidRDefault="0042503B" w:rsidP="00A66BC5">
      <w:pPr>
        <w:numPr>
          <w:ilvl w:val="0"/>
          <w:numId w:val="5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So we can look for the transformations that maximize the kurtosis of each component of the independent components. Kurtosis is the third order moment of the distribution. To learn more about kurtosis, head over </w:t>
      </w:r>
      <w:hyperlink r:id="rId40" w:anchor="Kurtosis" w:tgtFrame="_blank" w:history="1">
        <w:r w:rsidRPr="0042503B">
          <w:rPr>
            <w:rStyle w:val="Hyperlink"/>
            <w:rFonts w:ascii="Arial" w:hAnsi="Arial" w:cs="Arial"/>
            <w:color w:val="auto"/>
            <w:sz w:val="16"/>
            <w:szCs w:val="16"/>
          </w:rPr>
          <w:t>here</w:t>
        </w:r>
      </w:hyperlink>
      <w:r w:rsidRPr="0042503B">
        <w:rPr>
          <w:rFonts w:ascii="Arial" w:hAnsi="Arial" w:cs="Arial"/>
          <w:sz w:val="16"/>
          <w:szCs w:val="16"/>
        </w:rPr>
        <w:t>.</w:t>
      </w:r>
    </w:p>
    <w:p w:rsidR="0042503B" w:rsidRPr="0042503B" w:rsidRDefault="0042503B" w:rsidP="00A66BC5">
      <w:pPr>
        <w:numPr>
          <w:ilvl w:val="0"/>
          <w:numId w:val="5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Maximizing the kurtosis will make the distribution non-</w:t>
      </w:r>
      <w:proofErr w:type="spellStart"/>
      <w:r w:rsidRPr="0042503B">
        <w:rPr>
          <w:rFonts w:ascii="Arial" w:hAnsi="Arial" w:cs="Arial"/>
          <w:sz w:val="16"/>
          <w:szCs w:val="16"/>
        </w:rPr>
        <w:t>gaussian</w:t>
      </w:r>
      <w:proofErr w:type="spellEnd"/>
      <w:r w:rsidRPr="0042503B">
        <w:rPr>
          <w:rFonts w:ascii="Arial" w:hAnsi="Arial" w:cs="Arial"/>
          <w:sz w:val="16"/>
          <w:szCs w:val="16"/>
        </w:rPr>
        <w:t xml:space="preserve"> and hence we will get independent components.</w:t>
      </w:r>
    </w:p>
    <w:p w:rsidR="0042503B" w:rsidRDefault="0042503B" w:rsidP="0042503B">
      <w:pPr>
        <w:pStyle w:val="NormalWeb"/>
        <w:spacing w:before="0" w:beforeAutospacing="0"/>
        <w:jc w:val="both"/>
      </w:pPr>
      <w:r>
        <w:rPr>
          <w:noProof/>
        </w:rPr>
        <w:lastRenderedPageBreak/>
        <w:drawing>
          <wp:inline distT="0" distB="0" distL="0" distR="0">
            <wp:extent cx="2283460" cy="2216785"/>
            <wp:effectExtent l="19050" t="0" r="2540" b="0"/>
            <wp:docPr id="37" name="Picture 37" descr="https://s3-ap-south-1.amazonaws.com/av-blog-media/wp-content/uploads/2018/08/Screenshot-from-2018-07-27-16-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p-south-1.amazonaws.com/av-blog-media/wp-content/uploads/2018/08/Screenshot-from-2018-07-27-16-12-04.png"/>
                    <pic:cNvPicPr>
                      <a:picLocks noChangeAspect="1" noChangeArrowheads="1"/>
                    </pic:cNvPicPr>
                  </pic:nvPicPr>
                  <pic:blipFill>
                    <a:blip r:embed="rId41" cstate="print"/>
                    <a:srcRect/>
                    <a:stretch>
                      <a:fillRect/>
                    </a:stretch>
                  </pic:blipFill>
                  <pic:spPr bwMode="auto">
                    <a:xfrm>
                      <a:off x="0" y="0"/>
                      <a:ext cx="2283460" cy="2216785"/>
                    </a:xfrm>
                    <a:prstGeom prst="rect">
                      <a:avLst/>
                    </a:prstGeom>
                    <a:noFill/>
                    <a:ln w="9525">
                      <a:noFill/>
                      <a:miter lim="800000"/>
                      <a:headEnd/>
                      <a:tailEnd/>
                    </a:ln>
                  </pic:spPr>
                </pic:pic>
              </a:graphicData>
            </a:graphic>
          </wp:inline>
        </w:drawing>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The above distribution is non-</w:t>
      </w:r>
      <w:proofErr w:type="spellStart"/>
      <w:r w:rsidRPr="0042503B">
        <w:rPr>
          <w:rFonts w:ascii="Arial" w:hAnsi="Arial" w:cs="Arial"/>
          <w:sz w:val="16"/>
          <w:szCs w:val="16"/>
          <w:shd w:val="clear" w:color="auto" w:fill="FFFFFF"/>
        </w:rPr>
        <w:t>gaussian</w:t>
      </w:r>
      <w:proofErr w:type="spellEnd"/>
      <w:r w:rsidRPr="0042503B">
        <w:rPr>
          <w:rFonts w:ascii="Arial" w:hAnsi="Arial" w:cs="Arial"/>
          <w:sz w:val="16"/>
          <w:szCs w:val="16"/>
          <w:shd w:val="clear" w:color="auto" w:fill="FFFFFF"/>
        </w:rPr>
        <w:t xml:space="preserve"> which in turn makes the components independent. Let’s try to implement ICA in Python: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sklearn.decomposition</w:t>
      </w:r>
      <w:proofErr w:type="spellEnd"/>
      <w:r w:rsidRPr="007D5C78">
        <w:rPr>
          <w:rFonts w:ascii="Consolas" w:hAnsi="Consolas" w:cs="Consolas"/>
          <w:color w:val="333333"/>
        </w:rPr>
        <w:t xml:space="preserve"> import </w:t>
      </w:r>
      <w:proofErr w:type="spellStart"/>
      <w:r w:rsidRPr="007D5C78">
        <w:rPr>
          <w:rFonts w:ascii="Consolas" w:hAnsi="Consolas" w:cs="Consolas"/>
          <w:color w:val="333333"/>
        </w:rPr>
        <w:t>FastICA</w:t>
      </w:r>
      <w:proofErr w:type="spellEnd"/>
      <w:r w:rsidRPr="007D5C78">
        <w:rPr>
          <w:rFonts w:ascii="Consolas" w:hAnsi="Consolas" w:cs="Consolas"/>
          <w:color w:val="333333"/>
        </w:rPr>
        <w:t xml:space="preserve">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 xml:space="preserve">ICA = </w:t>
      </w:r>
      <w:proofErr w:type="spellStart"/>
      <w:proofErr w:type="gramStart"/>
      <w:r w:rsidRPr="007D5C78">
        <w:rPr>
          <w:rFonts w:ascii="Consolas" w:hAnsi="Consolas" w:cs="Consolas"/>
          <w:color w:val="333333"/>
        </w:rPr>
        <w:t>FastICA</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n_components</w:t>
      </w:r>
      <w:proofErr w:type="spellEnd"/>
      <w:r w:rsidRPr="007D5C78">
        <w:rPr>
          <w:rFonts w:ascii="Consolas" w:hAnsi="Consolas" w:cs="Consolas"/>
          <w:color w:val="333333"/>
        </w:rPr>
        <w:t xml:space="preserve">=3, </w:t>
      </w:r>
      <w:proofErr w:type="spellStart"/>
      <w:r w:rsidRPr="007D5C78">
        <w:rPr>
          <w:rFonts w:ascii="Consolas" w:hAnsi="Consolas" w:cs="Consolas"/>
          <w:color w:val="333333"/>
        </w:rPr>
        <w:t>random_state</w:t>
      </w:r>
      <w:proofErr w:type="spellEnd"/>
      <w:r w:rsidRPr="007D5C78">
        <w:rPr>
          <w:rFonts w:ascii="Consolas" w:hAnsi="Consolas" w:cs="Consolas"/>
          <w:color w:val="333333"/>
        </w:rPr>
        <w:t xml:space="preserve">=12)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7D5C78">
        <w:rPr>
          <w:rFonts w:ascii="Consolas" w:hAnsi="Consolas" w:cs="Consolas"/>
          <w:color w:val="333333"/>
        </w:rPr>
        <w:t>X=</w:t>
      </w:r>
      <w:proofErr w:type="spellStart"/>
      <w:r w:rsidRPr="007D5C78">
        <w:rPr>
          <w:rFonts w:ascii="Consolas" w:hAnsi="Consolas" w:cs="Consolas"/>
          <w:color w:val="333333"/>
        </w:rPr>
        <w:t>ICA.fit_</w:t>
      </w:r>
      <w:proofErr w:type="gramStart"/>
      <w:r w:rsidRPr="007D5C78">
        <w:rPr>
          <w:rFonts w:ascii="Consolas" w:hAnsi="Consolas" w:cs="Consolas"/>
          <w:color w:val="333333"/>
        </w:rPr>
        <w:t>transform</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].values)</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Here, </w:t>
      </w:r>
      <w:proofErr w:type="spellStart"/>
      <w:r w:rsidRPr="0042503B">
        <w:rPr>
          <w:rStyle w:val="Emphasis"/>
          <w:rFonts w:ascii="Arial" w:hAnsi="Arial" w:cs="Arial"/>
          <w:sz w:val="16"/>
          <w:szCs w:val="16"/>
          <w:shd w:val="clear" w:color="auto" w:fill="FFFFFF"/>
        </w:rPr>
        <w:t>n_components</w:t>
      </w:r>
      <w:proofErr w:type="spellEnd"/>
      <w:r w:rsidRPr="0042503B">
        <w:rPr>
          <w:rFonts w:ascii="Arial" w:hAnsi="Arial" w:cs="Arial"/>
          <w:sz w:val="16"/>
          <w:szCs w:val="16"/>
          <w:shd w:val="clear" w:color="auto" w:fill="FFFFFF"/>
        </w:rPr>
        <w:t> will decide the number of components in the transformed data. We have transformed the data into 3 components using ICA. Let’s visualize how well it has transformed the data: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'ICA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plt.scatter</w:t>
      </w:r>
      <w:proofErr w:type="spellEnd"/>
      <w:r w:rsidRPr="007D5C78">
        <w:rPr>
          <w:rFonts w:ascii="Consolas" w:hAnsi="Consolas" w:cs="Consolas"/>
          <w:color w:val="333333"/>
        </w:rPr>
        <w:t>(</w:t>
      </w:r>
      <w:proofErr w:type="gramStart"/>
      <w:r w:rsidRPr="007D5C78">
        <w:rPr>
          <w:rFonts w:ascii="Consolas" w:hAnsi="Consolas" w:cs="Consolas"/>
          <w:color w:val="333333"/>
        </w:rPr>
        <w:t>X[</w:t>
      </w:r>
      <w:proofErr w:type="gramEnd"/>
      <w:r w:rsidRPr="007D5C78">
        <w:rPr>
          <w:rFonts w:ascii="Consolas" w:hAnsi="Consolas" w:cs="Consolas"/>
          <w:color w:val="333333"/>
        </w:rPr>
        <w:t>:,0], X[:,1])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plt.scatter</w:t>
      </w:r>
      <w:proofErr w:type="spellEnd"/>
      <w:r w:rsidRPr="007D5C78">
        <w:rPr>
          <w:rFonts w:ascii="Consolas" w:hAnsi="Consolas" w:cs="Consolas"/>
          <w:color w:val="333333"/>
        </w:rPr>
        <w:t>(</w:t>
      </w:r>
      <w:proofErr w:type="gramStart"/>
      <w:r w:rsidRPr="007D5C78">
        <w:rPr>
          <w:rFonts w:ascii="Consolas" w:hAnsi="Consolas" w:cs="Consolas"/>
          <w:color w:val="333333"/>
        </w:rPr>
        <w:t>X[</w:t>
      </w:r>
      <w:proofErr w:type="gramEnd"/>
      <w:r w:rsidRPr="007D5C78">
        <w:rPr>
          <w:rFonts w:ascii="Consolas" w:hAnsi="Consolas" w:cs="Consolas"/>
          <w:color w:val="333333"/>
        </w:rPr>
        <w:t>:,1], X[:,2])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plt.scatter</w:t>
      </w:r>
      <w:proofErr w:type="spellEnd"/>
      <w:r w:rsidRPr="007D5C78">
        <w:rPr>
          <w:rFonts w:ascii="Consolas" w:hAnsi="Consolas" w:cs="Consolas"/>
          <w:color w:val="333333"/>
        </w:rPr>
        <w:t>(</w:t>
      </w:r>
      <w:proofErr w:type="gramStart"/>
      <w:r w:rsidRPr="007D5C78">
        <w:rPr>
          <w:rFonts w:ascii="Consolas" w:hAnsi="Consolas" w:cs="Consolas"/>
          <w:color w:val="333333"/>
        </w:rPr>
        <w:t>X[</w:t>
      </w:r>
      <w:proofErr w:type="gramEnd"/>
      <w:r w:rsidRPr="007D5C78">
        <w:rPr>
          <w:rFonts w:ascii="Consolas" w:hAnsi="Consolas" w:cs="Consolas"/>
          <w:color w:val="333333"/>
        </w:rPr>
        <w:t>:,2], X[:,0])</w:t>
      </w:r>
    </w:p>
    <w:p w:rsidR="0042503B" w:rsidRDefault="0042503B" w:rsidP="0042503B">
      <w:pPr>
        <w:pStyle w:val="NormalWeb"/>
        <w:spacing w:before="0" w:beforeAutospacing="0"/>
        <w:jc w:val="both"/>
      </w:pPr>
      <w:r>
        <w:rPr>
          <w:noProof/>
        </w:rPr>
        <w:drawing>
          <wp:inline distT="0" distB="0" distL="0" distR="0">
            <wp:extent cx="3666259" cy="1806633"/>
            <wp:effectExtent l="19050" t="0" r="0" b="0"/>
            <wp:docPr id="40" name="Picture 40" descr="https://s3-ap-south-1.amazonaws.com/av-blog-media/wp-content/uploads/2018/08/Screenshot-from-2018-08-24-16-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p-south-1.amazonaws.com/av-blog-media/wp-content/uploads/2018/08/Screenshot-from-2018-08-24-16-17-50.png"/>
                    <pic:cNvPicPr>
                      <a:picLocks noChangeAspect="1" noChangeArrowheads="1"/>
                    </pic:cNvPicPr>
                  </pic:nvPicPr>
                  <pic:blipFill>
                    <a:blip r:embed="rId42" cstate="print"/>
                    <a:srcRect/>
                    <a:stretch>
                      <a:fillRect/>
                    </a:stretch>
                  </pic:blipFill>
                  <pic:spPr bwMode="auto">
                    <a:xfrm>
                      <a:off x="0" y="0"/>
                      <a:ext cx="3666721" cy="1806861"/>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The data has been separated into different independent components which can be seen very clearly in the above image. X-axis and Y-axis represent the value of decomposed independent components.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Now we shall look at some of the methods which reduce the dimensions of the data using projection techniques.</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lastRenderedPageBreak/>
        <w:t>3.10 Methods Based on Projections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To start off, we need to understand what projection is. Suppose we have two vectors, vector </w:t>
      </w:r>
      <w:proofErr w:type="gramStart"/>
      <w:r w:rsidRPr="0042503B">
        <w:rPr>
          <w:rFonts w:ascii="Arial" w:hAnsi="Arial" w:cs="Arial"/>
          <w:b/>
          <w:bCs/>
          <w:sz w:val="16"/>
          <w:szCs w:val="16"/>
        </w:rPr>
        <w:t>a</w:t>
      </w:r>
      <w:r w:rsidRPr="0042503B">
        <w:rPr>
          <w:rFonts w:ascii="Arial" w:hAnsi="Arial" w:cs="Arial"/>
          <w:sz w:val="16"/>
          <w:szCs w:val="16"/>
        </w:rPr>
        <w:t> and</w:t>
      </w:r>
      <w:proofErr w:type="gramEnd"/>
      <w:r w:rsidRPr="0042503B">
        <w:rPr>
          <w:rFonts w:ascii="Arial" w:hAnsi="Arial" w:cs="Arial"/>
          <w:sz w:val="16"/>
          <w:szCs w:val="16"/>
        </w:rPr>
        <w:t xml:space="preserve"> vector </w:t>
      </w:r>
      <w:r w:rsidRPr="0042503B">
        <w:rPr>
          <w:rFonts w:ascii="Arial" w:hAnsi="Arial" w:cs="Arial"/>
          <w:b/>
          <w:bCs/>
          <w:sz w:val="16"/>
          <w:szCs w:val="16"/>
        </w:rPr>
        <w:t>b</w:t>
      </w:r>
      <w:r w:rsidRPr="0042503B">
        <w:rPr>
          <w:rFonts w:ascii="Arial" w:hAnsi="Arial" w:cs="Arial"/>
          <w:sz w:val="16"/>
          <w:szCs w:val="16"/>
        </w:rPr>
        <w:t>, as shown below:</w:t>
      </w:r>
    </w:p>
    <w:p w:rsidR="0042503B" w:rsidRPr="0042503B" w:rsidRDefault="0042503B" w:rsidP="0042503B">
      <w:pPr>
        <w:pStyle w:val="NormalWeb"/>
        <w:spacing w:before="0" w:beforeAutospacing="0"/>
        <w:jc w:val="both"/>
        <w:rPr>
          <w:sz w:val="16"/>
          <w:szCs w:val="16"/>
        </w:rPr>
      </w:pPr>
      <w:r w:rsidRPr="0042503B">
        <w:rPr>
          <w:noProof/>
          <w:sz w:val="16"/>
          <w:szCs w:val="16"/>
        </w:rPr>
        <w:drawing>
          <wp:inline distT="0" distB="0" distL="0" distR="0">
            <wp:extent cx="2227580" cy="1036320"/>
            <wp:effectExtent l="19050" t="0" r="1270" b="0"/>
            <wp:docPr id="43" name="Picture 43" descr="https://s3-ap-south-1.amazonaws.com/av-blog-media/wp-content/uploads/2018/08/Screenshot-from-2018-08-07-15-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p-south-1.amazonaws.com/av-blog-media/wp-content/uploads/2018/08/Screenshot-from-2018-08-07-15-27-49.png"/>
                    <pic:cNvPicPr>
                      <a:picLocks noChangeAspect="1" noChangeArrowheads="1"/>
                    </pic:cNvPicPr>
                  </pic:nvPicPr>
                  <pic:blipFill>
                    <a:blip r:embed="rId43" cstate="print"/>
                    <a:srcRect/>
                    <a:stretch>
                      <a:fillRect/>
                    </a:stretch>
                  </pic:blipFill>
                  <pic:spPr bwMode="auto">
                    <a:xfrm>
                      <a:off x="0" y="0"/>
                      <a:ext cx="2227580" cy="1036320"/>
                    </a:xfrm>
                    <a:prstGeom prst="rect">
                      <a:avLst/>
                    </a:prstGeom>
                    <a:noFill/>
                    <a:ln w="9525">
                      <a:noFill/>
                      <a:miter lim="800000"/>
                      <a:headEnd/>
                      <a:tailEnd/>
                    </a:ln>
                  </pic:spPr>
                </pic:pic>
              </a:graphicData>
            </a:graphic>
          </wp:inline>
        </w:drawing>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We want to find the projection of </w:t>
      </w:r>
      <w:proofErr w:type="gramStart"/>
      <w:r w:rsidRPr="0042503B">
        <w:rPr>
          <w:rFonts w:ascii="Arial" w:hAnsi="Arial" w:cs="Arial"/>
          <w:b/>
          <w:bCs/>
          <w:sz w:val="16"/>
          <w:szCs w:val="16"/>
          <w:shd w:val="clear" w:color="auto" w:fill="FFFFFF"/>
        </w:rPr>
        <w:t>a</w:t>
      </w:r>
      <w:proofErr w:type="gramEnd"/>
      <w:r w:rsidRPr="0042503B">
        <w:rPr>
          <w:rFonts w:ascii="Arial" w:hAnsi="Arial" w:cs="Arial"/>
          <w:sz w:val="16"/>
          <w:szCs w:val="16"/>
          <w:shd w:val="clear" w:color="auto" w:fill="FFFFFF"/>
        </w:rPr>
        <w:t> on </w:t>
      </w:r>
      <w:r w:rsidRPr="0042503B">
        <w:rPr>
          <w:rFonts w:ascii="Arial" w:hAnsi="Arial" w:cs="Arial"/>
          <w:b/>
          <w:bCs/>
          <w:sz w:val="16"/>
          <w:szCs w:val="16"/>
          <w:shd w:val="clear" w:color="auto" w:fill="FFFFFF"/>
        </w:rPr>
        <w:t>b</w:t>
      </w:r>
      <w:r w:rsidRPr="0042503B">
        <w:rPr>
          <w:rFonts w:ascii="Arial" w:hAnsi="Arial" w:cs="Arial"/>
          <w:sz w:val="16"/>
          <w:szCs w:val="16"/>
          <w:shd w:val="clear" w:color="auto" w:fill="FFFFFF"/>
        </w:rPr>
        <w:t xml:space="preserve">. Let the angle between </w:t>
      </w:r>
      <w:proofErr w:type="gramStart"/>
      <w:r w:rsidRPr="0042503B">
        <w:rPr>
          <w:rFonts w:ascii="Arial" w:hAnsi="Arial" w:cs="Arial"/>
          <w:sz w:val="16"/>
          <w:szCs w:val="16"/>
          <w:shd w:val="clear" w:color="auto" w:fill="FFFFFF"/>
        </w:rPr>
        <w:t>a and</w:t>
      </w:r>
      <w:proofErr w:type="gramEnd"/>
      <w:r w:rsidRPr="0042503B">
        <w:rPr>
          <w:rFonts w:ascii="Arial" w:hAnsi="Arial" w:cs="Arial"/>
          <w:sz w:val="16"/>
          <w:szCs w:val="16"/>
          <w:shd w:val="clear" w:color="auto" w:fill="FFFFFF"/>
        </w:rPr>
        <w:t xml:space="preserve"> b be </w:t>
      </w:r>
      <w:r w:rsidRPr="0042503B">
        <w:rPr>
          <w:rFonts w:ascii="Cambria Math" w:hAnsi="Cambria Math" w:cs="Cambria Math"/>
          <w:sz w:val="16"/>
          <w:szCs w:val="16"/>
          <w:shd w:val="clear" w:color="auto" w:fill="FFFFFF"/>
        </w:rPr>
        <w:t>∅</w:t>
      </w:r>
      <w:r w:rsidRPr="0042503B">
        <w:rPr>
          <w:rFonts w:ascii="Arial" w:hAnsi="Arial" w:cs="Arial"/>
          <w:sz w:val="16"/>
          <w:szCs w:val="16"/>
          <w:shd w:val="clear" w:color="auto" w:fill="FFFFFF"/>
        </w:rPr>
        <w:t>. The projection (</w:t>
      </w:r>
      <w:r w:rsidRPr="0042503B">
        <w:rPr>
          <w:rFonts w:ascii="Arial" w:hAnsi="Arial" w:cs="Arial"/>
          <w:b/>
          <w:bCs/>
          <w:sz w:val="16"/>
          <w:szCs w:val="16"/>
          <w:shd w:val="clear" w:color="auto" w:fill="FFFFFF"/>
        </w:rPr>
        <w:t>a1</w:t>
      </w:r>
      <w:r w:rsidRPr="0042503B">
        <w:rPr>
          <w:rFonts w:ascii="Arial" w:hAnsi="Arial" w:cs="Arial"/>
          <w:sz w:val="16"/>
          <w:szCs w:val="16"/>
          <w:shd w:val="clear" w:color="auto" w:fill="FFFFFF"/>
        </w:rPr>
        <w:t>) will look like:</w:t>
      </w:r>
    </w:p>
    <w:p w:rsidR="0042503B" w:rsidRDefault="0042503B" w:rsidP="0042503B">
      <w:pPr>
        <w:pStyle w:val="NormalWeb"/>
        <w:spacing w:before="0" w:beforeAutospacing="0"/>
        <w:jc w:val="both"/>
      </w:pPr>
      <w:r>
        <w:rPr>
          <w:noProof/>
        </w:rPr>
        <w:drawing>
          <wp:inline distT="0" distB="0" distL="0" distR="0">
            <wp:extent cx="2216785" cy="1308100"/>
            <wp:effectExtent l="19050" t="0" r="0" b="0"/>
            <wp:docPr id="46" name="Picture 46" descr="https://s3-ap-south-1.amazonaws.com/av-blog-media/wp-content/uploads/2018/08/Screenshot-from-2018-08-07-15-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p-south-1.amazonaws.com/av-blog-media/wp-content/uploads/2018/08/Screenshot-from-2018-08-07-15-33-15.png"/>
                    <pic:cNvPicPr>
                      <a:picLocks noChangeAspect="1" noChangeArrowheads="1"/>
                    </pic:cNvPicPr>
                  </pic:nvPicPr>
                  <pic:blipFill>
                    <a:blip r:embed="rId44" cstate="print"/>
                    <a:srcRect/>
                    <a:stretch>
                      <a:fillRect/>
                    </a:stretch>
                  </pic:blipFill>
                  <pic:spPr bwMode="auto">
                    <a:xfrm>
                      <a:off x="0" y="0"/>
                      <a:ext cx="2216785" cy="130810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Fonts w:ascii="Arial" w:hAnsi="Arial" w:cs="Arial"/>
          <w:b/>
          <w:bCs/>
          <w:sz w:val="16"/>
          <w:szCs w:val="16"/>
        </w:rPr>
        <w:t>a1</w:t>
      </w:r>
      <w:proofErr w:type="gramEnd"/>
      <w:r w:rsidRPr="0042503B">
        <w:rPr>
          <w:rFonts w:ascii="Arial" w:hAnsi="Arial" w:cs="Arial"/>
          <w:b/>
          <w:bCs/>
          <w:sz w:val="16"/>
          <w:szCs w:val="16"/>
        </w:rPr>
        <w:t> </w:t>
      </w:r>
      <w:r w:rsidRPr="0042503B">
        <w:rPr>
          <w:rFonts w:ascii="Arial" w:hAnsi="Arial" w:cs="Arial"/>
          <w:sz w:val="16"/>
          <w:szCs w:val="16"/>
        </w:rPr>
        <w:t>is the vector parallel to </w:t>
      </w:r>
      <w:r w:rsidRPr="0042503B">
        <w:rPr>
          <w:rFonts w:ascii="Arial" w:hAnsi="Arial" w:cs="Arial"/>
          <w:b/>
          <w:bCs/>
          <w:sz w:val="16"/>
          <w:szCs w:val="16"/>
        </w:rPr>
        <w:t>b. </w:t>
      </w:r>
      <w:r w:rsidRPr="0042503B">
        <w:rPr>
          <w:rFonts w:ascii="Arial" w:hAnsi="Arial" w:cs="Arial"/>
          <w:sz w:val="16"/>
          <w:szCs w:val="16"/>
        </w:rPr>
        <w:t xml:space="preserve">So, we can get the projection of vector </w:t>
      </w:r>
      <w:proofErr w:type="gramStart"/>
      <w:r w:rsidRPr="0042503B">
        <w:rPr>
          <w:rFonts w:ascii="Arial" w:hAnsi="Arial" w:cs="Arial"/>
          <w:sz w:val="16"/>
          <w:szCs w:val="16"/>
        </w:rPr>
        <w:t>a</w:t>
      </w:r>
      <w:proofErr w:type="gramEnd"/>
      <w:r w:rsidRPr="0042503B">
        <w:rPr>
          <w:rFonts w:ascii="Arial" w:hAnsi="Arial" w:cs="Arial"/>
          <w:sz w:val="16"/>
          <w:szCs w:val="16"/>
        </w:rPr>
        <w:t xml:space="preserve"> on vector b using the below equation:</w:t>
      </w:r>
    </w:p>
    <w:p w:rsidR="0042503B" w:rsidRPr="0042503B" w:rsidRDefault="0042503B" w:rsidP="0042503B">
      <w:pPr>
        <w:pStyle w:val="NormalWeb"/>
        <w:spacing w:before="0" w:beforeAutospacing="0"/>
        <w:jc w:val="both"/>
        <w:rPr>
          <w:sz w:val="16"/>
          <w:szCs w:val="16"/>
        </w:rPr>
      </w:pPr>
      <w:r w:rsidRPr="0042503B">
        <w:rPr>
          <w:noProof/>
          <w:sz w:val="16"/>
          <w:szCs w:val="16"/>
        </w:rPr>
        <w:drawing>
          <wp:inline distT="0" distB="0" distL="0" distR="0">
            <wp:extent cx="2371725" cy="542925"/>
            <wp:effectExtent l="19050" t="0" r="9525" b="0"/>
            <wp:docPr id="49" name="Picture 49" descr="https://s3-ap-south-1.amazonaws.com/av-blog-media/wp-content/uploads/2018/08/Screenshot-from-2018-08-09-19-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p-south-1.amazonaws.com/av-blog-media/wp-content/uploads/2018/08/Screenshot-from-2018-08-09-19-56-35.png"/>
                    <pic:cNvPicPr>
                      <a:picLocks noChangeAspect="1" noChangeArrowheads="1"/>
                    </pic:cNvPicPr>
                  </pic:nvPicPr>
                  <pic:blipFill>
                    <a:blip r:embed="rId45" cstate="print"/>
                    <a:srcRect/>
                    <a:stretch>
                      <a:fillRect/>
                    </a:stretch>
                  </pic:blipFill>
                  <pic:spPr bwMode="auto">
                    <a:xfrm>
                      <a:off x="0" y="0"/>
                      <a:ext cx="2371725" cy="542925"/>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w:t>
      </w:r>
    </w:p>
    <w:p w:rsidR="0042503B" w:rsidRPr="0042503B" w:rsidRDefault="0042503B" w:rsidP="00A66BC5">
      <w:pPr>
        <w:numPr>
          <w:ilvl w:val="0"/>
          <w:numId w:val="54"/>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a1 = projection of a onto b</w:t>
      </w:r>
    </w:p>
    <w:p w:rsidR="0042503B" w:rsidRPr="0042503B" w:rsidRDefault="0042503B" w:rsidP="00A66BC5">
      <w:pPr>
        <w:numPr>
          <w:ilvl w:val="0"/>
          <w:numId w:val="54"/>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b̂ = unit vector in the direction of b</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By projecting one vector onto the other, dimensionality can be reduced.</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In projection techniques, multi-dimensional data is represented by projecting its points onto a lower-dimensional space. Now we will discuss different methods of projections:</w:t>
      </w:r>
    </w:p>
    <w:p w:rsidR="0042503B" w:rsidRPr="0042503B" w:rsidRDefault="0042503B" w:rsidP="00A66BC5">
      <w:pPr>
        <w:numPr>
          <w:ilvl w:val="0"/>
          <w:numId w:val="5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Projection onto interesting directions:</w:t>
      </w:r>
    </w:p>
    <w:p w:rsidR="0042503B" w:rsidRPr="0042503B" w:rsidRDefault="0042503B" w:rsidP="00A66BC5">
      <w:pPr>
        <w:numPr>
          <w:ilvl w:val="1"/>
          <w:numId w:val="5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Interesting directions depend on specific problems but generally, directions in which the projected values are non-</w:t>
      </w:r>
      <w:proofErr w:type="spellStart"/>
      <w:r w:rsidRPr="0042503B">
        <w:rPr>
          <w:rFonts w:ascii="Arial" w:eastAsia="Times New Roman" w:hAnsi="Arial" w:cs="Arial"/>
          <w:sz w:val="16"/>
          <w:szCs w:val="16"/>
        </w:rPr>
        <w:t>gaussian</w:t>
      </w:r>
      <w:proofErr w:type="spellEnd"/>
      <w:r w:rsidRPr="0042503B">
        <w:rPr>
          <w:rFonts w:ascii="Arial" w:eastAsia="Times New Roman" w:hAnsi="Arial" w:cs="Arial"/>
          <w:sz w:val="16"/>
          <w:szCs w:val="16"/>
        </w:rPr>
        <w:t xml:space="preserve"> are considered to be interesting</w:t>
      </w:r>
    </w:p>
    <w:p w:rsidR="0042503B" w:rsidRPr="0042503B" w:rsidRDefault="0042503B" w:rsidP="00A66BC5">
      <w:pPr>
        <w:numPr>
          <w:ilvl w:val="1"/>
          <w:numId w:val="5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Similar to ICA (Independent Component Analysis), projection looks for directions maximizing the kurtosis of the projected values as a measure of non-</w:t>
      </w:r>
      <w:proofErr w:type="spellStart"/>
      <w:r w:rsidRPr="0042503B">
        <w:rPr>
          <w:rFonts w:ascii="Arial" w:eastAsia="Times New Roman" w:hAnsi="Arial" w:cs="Arial"/>
          <w:sz w:val="16"/>
          <w:szCs w:val="16"/>
        </w:rPr>
        <w:t>gaussianity</w:t>
      </w:r>
      <w:proofErr w:type="spellEnd"/>
    </w:p>
    <w:p w:rsidR="0042503B" w:rsidRPr="0042503B" w:rsidRDefault="0042503B" w:rsidP="0042503B">
      <w:pPr>
        <w:shd w:val="clear" w:color="auto" w:fill="FFFFFF"/>
        <w:spacing w:before="100" w:beforeAutospacing="1" w:after="100" w:afterAutospacing="1" w:line="240" w:lineRule="auto"/>
        <w:ind w:left="720"/>
        <w:rPr>
          <w:rFonts w:ascii="Arial" w:eastAsia="Times New Roman" w:hAnsi="Arial" w:cs="Arial"/>
          <w:sz w:val="16"/>
          <w:szCs w:val="16"/>
        </w:rPr>
      </w:pPr>
      <w:r w:rsidRPr="0042503B">
        <w:rPr>
          <w:rFonts w:ascii="Arial" w:eastAsia="Times New Roman" w:hAnsi="Arial" w:cs="Arial"/>
          <w:sz w:val="16"/>
          <w:szCs w:val="16"/>
        </w:rPr>
        <w:t>Projection onto Manifolds:</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Once upon a time, it was assumed that the Earth was flat. No matter where you go on Earth, it keeps looking flat (let’s ignore the mountains for a while). But if you keep walking in one direction, you will end up where you started. That wouldn’t happen if the Earth was flat. The Earth only looks flat because we are minuscule as compared to the size of the Earth.</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These small portions where the Earth looks flat are manifolds, and if we combine all these manifolds we get a large scale view of the Earth, i.e., original data. Similarly for an n-dimensional curve, small flat pieces are manifolds and a combination of these manifolds will give us the original n-dimensional curve. Let us look at the steps for projection onto manifolds:</w:t>
      </w:r>
    </w:p>
    <w:p w:rsidR="0042503B" w:rsidRPr="0042503B" w:rsidRDefault="0042503B" w:rsidP="00A66BC5">
      <w:pPr>
        <w:numPr>
          <w:ilvl w:val="0"/>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lastRenderedPageBreak/>
        <w:t>We first look for a manifold that is close to the data</w:t>
      </w:r>
    </w:p>
    <w:p w:rsidR="0042503B" w:rsidRPr="0042503B" w:rsidRDefault="0042503B" w:rsidP="00A66BC5">
      <w:pPr>
        <w:numPr>
          <w:ilvl w:val="0"/>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Then project the data onto that manifold</w:t>
      </w:r>
    </w:p>
    <w:p w:rsidR="0042503B" w:rsidRPr="0042503B" w:rsidRDefault="0042503B" w:rsidP="00A66BC5">
      <w:pPr>
        <w:numPr>
          <w:ilvl w:val="0"/>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Finally for representation, we unfold the manifold</w:t>
      </w:r>
    </w:p>
    <w:p w:rsidR="0042503B" w:rsidRPr="0042503B" w:rsidRDefault="0042503B" w:rsidP="00A66BC5">
      <w:pPr>
        <w:numPr>
          <w:ilvl w:val="0"/>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There are various techniques to get the manifold, and all of these techniques consist of a three-step approach:</w:t>
      </w:r>
    </w:p>
    <w:p w:rsidR="0042503B" w:rsidRPr="0042503B" w:rsidRDefault="0042503B" w:rsidP="00A66BC5">
      <w:pPr>
        <w:numPr>
          <w:ilvl w:val="1"/>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Collecting information from each data point to construct a graph having data points as vertices</w:t>
      </w:r>
    </w:p>
    <w:p w:rsidR="0042503B" w:rsidRPr="0042503B" w:rsidRDefault="0042503B" w:rsidP="00A66BC5">
      <w:pPr>
        <w:numPr>
          <w:ilvl w:val="1"/>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Transforming the above generated graph into suitable input for embedding steps</w:t>
      </w:r>
    </w:p>
    <w:p w:rsidR="0042503B" w:rsidRPr="0042503B" w:rsidRDefault="0042503B" w:rsidP="00A66BC5">
      <w:pPr>
        <w:numPr>
          <w:ilvl w:val="1"/>
          <w:numId w:val="56"/>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Computing an (</w:t>
      </w:r>
      <w:proofErr w:type="spellStart"/>
      <w:r w:rsidRPr="0042503B">
        <w:rPr>
          <w:rFonts w:ascii="Arial" w:eastAsia="Times New Roman" w:hAnsi="Arial" w:cs="Arial"/>
          <w:sz w:val="16"/>
          <w:szCs w:val="16"/>
        </w:rPr>
        <w:t>nXn</w:t>
      </w:r>
      <w:proofErr w:type="spellEnd"/>
      <w:r w:rsidRPr="0042503B">
        <w:rPr>
          <w:rFonts w:ascii="Arial" w:eastAsia="Times New Roman" w:hAnsi="Arial" w:cs="Arial"/>
          <w:sz w:val="16"/>
          <w:szCs w:val="16"/>
        </w:rPr>
        <w:t xml:space="preserve">) </w:t>
      </w:r>
      <w:proofErr w:type="spellStart"/>
      <w:r w:rsidRPr="0042503B">
        <w:rPr>
          <w:rFonts w:ascii="Arial" w:eastAsia="Times New Roman" w:hAnsi="Arial" w:cs="Arial"/>
          <w:sz w:val="16"/>
          <w:szCs w:val="16"/>
        </w:rPr>
        <w:t>eigen</w:t>
      </w:r>
      <w:proofErr w:type="spellEnd"/>
      <w:r w:rsidRPr="0042503B">
        <w:rPr>
          <w:rFonts w:ascii="Arial" w:eastAsia="Times New Roman" w:hAnsi="Arial" w:cs="Arial"/>
          <w:sz w:val="16"/>
          <w:szCs w:val="16"/>
        </w:rPr>
        <w:t xml:space="preserve"> equation</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Let us understand manifold projection technique with an example.</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If a manifold is continuously differentiable to any order, it is known as smooth or differentiable manifold. ISOMAP is an algorithm which aims to recover full low-dimensional representation of a non-linear manifold. It assumes that the manifold is smooth.</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shd w:val="clear" w:color="auto" w:fill="FFFFFF"/>
        </w:rPr>
      </w:pPr>
      <w:r w:rsidRPr="0042503B">
        <w:rPr>
          <w:rFonts w:ascii="Arial" w:hAnsi="Arial" w:cs="Arial"/>
          <w:sz w:val="16"/>
          <w:szCs w:val="16"/>
          <w:shd w:val="clear" w:color="auto" w:fill="FFFFFF"/>
        </w:rPr>
        <w:t>It also assumes that for any pair of points on manifold, the geodesic distance (shortest distance between two points on a curved surface) between the two points is equal to the Euclidean distance (shortest distance between two points on a straight line). Let’s first visualize the geodesic and Euclidean distance between a pair of points:</w:t>
      </w:r>
    </w:p>
    <w:p w:rsidR="0042503B" w:rsidRDefault="0042503B" w:rsidP="0042503B">
      <w:pPr>
        <w:pStyle w:val="NormalWeb"/>
        <w:shd w:val="clear" w:color="auto" w:fill="FFFFFF"/>
        <w:spacing w:before="0" w:beforeAutospacing="0" w:after="183" w:afterAutospacing="0"/>
        <w:ind w:left="720"/>
        <w:rPr>
          <w:rFonts w:ascii="Arial" w:hAnsi="Arial" w:cs="Arial"/>
          <w:color w:val="595858"/>
          <w:sz w:val="13"/>
          <w:szCs w:val="13"/>
        </w:rPr>
      </w:pPr>
      <w:r>
        <w:rPr>
          <w:noProof/>
        </w:rPr>
        <w:drawing>
          <wp:inline distT="0" distB="0" distL="0" distR="0">
            <wp:extent cx="5943600" cy="1851367"/>
            <wp:effectExtent l="19050" t="0" r="0" b="0"/>
            <wp:docPr id="52" name="Picture 52" descr="https://s3-ap-south-1.amazonaws.com/av-blog-media/wp-content/uploads/2018/08/Screenshot-from-2018-07-30-12-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p-south-1.amazonaws.com/av-blog-media/wp-content/uploads/2018/08/Screenshot-from-2018-07-30-12-05-28.png"/>
                    <pic:cNvPicPr>
                      <a:picLocks noChangeAspect="1" noChangeArrowheads="1"/>
                    </pic:cNvPicPr>
                  </pic:nvPicPr>
                  <pic:blipFill>
                    <a:blip r:embed="rId46" cstate="print"/>
                    <a:srcRect/>
                    <a:stretch>
                      <a:fillRect/>
                    </a:stretch>
                  </pic:blipFill>
                  <pic:spPr bwMode="auto">
                    <a:xfrm>
                      <a:off x="0" y="0"/>
                      <a:ext cx="5943600" cy="1851367"/>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w:t>
      </w:r>
    </w:p>
    <w:p w:rsidR="0042503B" w:rsidRPr="0042503B" w:rsidRDefault="0042503B" w:rsidP="00A66BC5">
      <w:pPr>
        <w:numPr>
          <w:ilvl w:val="0"/>
          <w:numId w:val="57"/>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Dn1n2 = geodesic distance between X1 and X2</w:t>
      </w:r>
    </w:p>
    <w:p w:rsidR="0042503B" w:rsidRPr="0042503B" w:rsidRDefault="0042503B" w:rsidP="00A66BC5">
      <w:pPr>
        <w:numPr>
          <w:ilvl w:val="0"/>
          <w:numId w:val="57"/>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dn1n2 = Euclidean distance between X1 and X2</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shd w:val="clear" w:color="auto" w:fill="FFFFFF"/>
        </w:rPr>
      </w:pPr>
      <w:r w:rsidRPr="0042503B">
        <w:rPr>
          <w:rFonts w:ascii="Arial" w:hAnsi="Arial" w:cs="Arial"/>
          <w:sz w:val="16"/>
          <w:szCs w:val="16"/>
          <w:shd w:val="clear" w:color="auto" w:fill="FFFFFF"/>
        </w:rPr>
        <w:t>ISOMAP assumes both of these distances to be equal. Let’s now look at a more detailed explanation of this technique. As mentioned earlier, all these techniques work on a three-step approach. We will look at each of these steps in detail:</w:t>
      </w:r>
    </w:p>
    <w:p w:rsidR="0042503B" w:rsidRPr="0042503B" w:rsidRDefault="0042503B" w:rsidP="0042503B">
      <w:pPr>
        <w:spacing w:after="0" w:line="240" w:lineRule="auto"/>
        <w:rPr>
          <w:rFonts w:ascii="Times New Roman" w:eastAsia="Times New Roman" w:hAnsi="Times New Roman" w:cs="Times New Roman"/>
          <w:sz w:val="16"/>
          <w:szCs w:val="16"/>
        </w:rPr>
      </w:pPr>
      <w:r w:rsidRPr="0042503B">
        <w:rPr>
          <w:rFonts w:ascii="Arial" w:eastAsia="Times New Roman" w:hAnsi="Arial" w:cs="Arial"/>
          <w:sz w:val="16"/>
          <w:szCs w:val="16"/>
          <w:shd w:val="clear" w:color="auto" w:fill="FFFFFF"/>
        </w:rPr>
        <w:t>Neighborhood Graph:</w:t>
      </w:r>
    </w:p>
    <w:p w:rsidR="0042503B" w:rsidRPr="0042503B" w:rsidRDefault="0042503B" w:rsidP="00A66BC5">
      <w:pPr>
        <w:numPr>
          <w:ilvl w:val="0"/>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First step is to calculate the distance between all pairs of data points:</w:t>
      </w:r>
      <w:r w:rsidRPr="0042503B">
        <w:rPr>
          <w:rFonts w:ascii="Arial" w:eastAsia="Times New Roman" w:hAnsi="Arial" w:cs="Arial"/>
          <w:sz w:val="16"/>
          <w:szCs w:val="16"/>
        </w:rPr>
        <w:br/>
      </w:r>
      <w:proofErr w:type="spellStart"/>
      <w:r w:rsidRPr="0042503B">
        <w:rPr>
          <w:rFonts w:ascii="Arial" w:eastAsia="Times New Roman" w:hAnsi="Arial" w:cs="Arial"/>
          <w:sz w:val="16"/>
          <w:szCs w:val="16"/>
        </w:rPr>
        <w:t>dij</w:t>
      </w:r>
      <w:proofErr w:type="spellEnd"/>
      <w:r w:rsidRPr="0042503B">
        <w:rPr>
          <w:rFonts w:ascii="Arial" w:eastAsia="Times New Roman" w:hAnsi="Arial" w:cs="Arial"/>
          <w:sz w:val="16"/>
          <w:szCs w:val="16"/>
        </w:rPr>
        <w:t xml:space="preserve"> = </w:t>
      </w:r>
      <w:proofErr w:type="spellStart"/>
      <w:r w:rsidRPr="0042503B">
        <w:rPr>
          <w:rFonts w:ascii="Arial" w:eastAsia="Times New Roman" w:hAnsi="Arial" w:cs="Arial"/>
          <w:sz w:val="16"/>
          <w:szCs w:val="16"/>
        </w:rPr>
        <w:t>dχ</w:t>
      </w:r>
      <w:proofErr w:type="spellEnd"/>
      <w:r w:rsidRPr="0042503B">
        <w:rPr>
          <w:rFonts w:ascii="Arial" w:eastAsia="Times New Roman" w:hAnsi="Arial" w:cs="Arial"/>
          <w:sz w:val="16"/>
          <w:szCs w:val="16"/>
        </w:rPr>
        <w:t>(</w:t>
      </w:r>
      <w:proofErr w:type="spellStart"/>
      <w:r w:rsidRPr="0042503B">
        <w:rPr>
          <w:rFonts w:ascii="Arial" w:eastAsia="Times New Roman" w:hAnsi="Arial" w:cs="Arial"/>
          <w:sz w:val="16"/>
          <w:szCs w:val="16"/>
        </w:rPr>
        <w:t>xi,xj</w:t>
      </w:r>
      <w:proofErr w:type="spellEnd"/>
      <w:r w:rsidRPr="0042503B">
        <w:rPr>
          <w:rFonts w:ascii="Arial" w:eastAsia="Times New Roman" w:hAnsi="Arial" w:cs="Arial"/>
          <w:sz w:val="16"/>
          <w:szCs w:val="16"/>
        </w:rPr>
        <w:t>) = || xi-</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t xml:space="preserve"> || χ</w:t>
      </w:r>
      <w:r w:rsidRPr="0042503B">
        <w:rPr>
          <w:rFonts w:ascii="Arial" w:eastAsia="Times New Roman" w:hAnsi="Arial" w:cs="Arial"/>
          <w:sz w:val="16"/>
          <w:szCs w:val="16"/>
        </w:rPr>
        <w:br/>
        <w:t>Here,</w:t>
      </w:r>
      <w:r w:rsidRPr="0042503B">
        <w:rPr>
          <w:rFonts w:ascii="Arial" w:eastAsia="Times New Roman" w:hAnsi="Arial" w:cs="Arial"/>
          <w:sz w:val="16"/>
          <w:szCs w:val="16"/>
        </w:rPr>
        <w:br/>
      </w:r>
      <w:proofErr w:type="spellStart"/>
      <w:r w:rsidRPr="0042503B">
        <w:rPr>
          <w:rFonts w:ascii="Arial" w:eastAsia="Times New Roman" w:hAnsi="Arial" w:cs="Arial"/>
          <w:sz w:val="16"/>
          <w:szCs w:val="16"/>
        </w:rPr>
        <w:t>dχ</w:t>
      </w:r>
      <w:proofErr w:type="spellEnd"/>
      <w:r w:rsidRPr="0042503B">
        <w:rPr>
          <w:rFonts w:ascii="Arial" w:eastAsia="Times New Roman" w:hAnsi="Arial" w:cs="Arial"/>
          <w:sz w:val="16"/>
          <w:szCs w:val="16"/>
        </w:rPr>
        <w:t>(</w:t>
      </w:r>
      <w:proofErr w:type="spellStart"/>
      <w:r w:rsidRPr="0042503B">
        <w:rPr>
          <w:rFonts w:ascii="Arial" w:eastAsia="Times New Roman" w:hAnsi="Arial" w:cs="Arial"/>
          <w:sz w:val="16"/>
          <w:szCs w:val="16"/>
        </w:rPr>
        <w:t>xi,xj</w:t>
      </w:r>
      <w:proofErr w:type="spellEnd"/>
      <w:r w:rsidRPr="0042503B">
        <w:rPr>
          <w:rFonts w:ascii="Arial" w:eastAsia="Times New Roman" w:hAnsi="Arial" w:cs="Arial"/>
          <w:sz w:val="16"/>
          <w:szCs w:val="16"/>
        </w:rPr>
        <w:t xml:space="preserve">) = geodesic distance between xi and </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br/>
        <w:t>|| xi-</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t xml:space="preserve"> || = Euclidean distance between xi and </w:t>
      </w:r>
      <w:proofErr w:type="spellStart"/>
      <w:r w:rsidRPr="0042503B">
        <w:rPr>
          <w:rFonts w:ascii="Arial" w:eastAsia="Times New Roman" w:hAnsi="Arial" w:cs="Arial"/>
          <w:sz w:val="16"/>
          <w:szCs w:val="16"/>
        </w:rPr>
        <w:t>xj</w:t>
      </w:r>
      <w:proofErr w:type="spellEnd"/>
    </w:p>
    <w:p w:rsidR="0042503B" w:rsidRPr="0042503B" w:rsidRDefault="0042503B" w:rsidP="00A66BC5">
      <w:pPr>
        <w:numPr>
          <w:ilvl w:val="0"/>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After calculating the distance, we determine which data points are neighbors of manifold</w:t>
      </w:r>
    </w:p>
    <w:p w:rsidR="0042503B" w:rsidRPr="0042503B" w:rsidRDefault="0042503B" w:rsidP="00A66BC5">
      <w:pPr>
        <w:numPr>
          <w:ilvl w:val="0"/>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Finally the neighborhood graph is generated: G=G(V,</w:t>
      </w:r>
      <w:r w:rsidRPr="0042503B">
        <w:rPr>
          <w:rFonts w:ascii="Cambria Math" w:eastAsia="Times New Roman" w:hAnsi="Cambria Math" w:cs="Cambria Math"/>
          <w:sz w:val="16"/>
          <w:szCs w:val="16"/>
        </w:rPr>
        <w:t>ℰ</w:t>
      </w:r>
      <w:r w:rsidRPr="0042503B">
        <w:rPr>
          <w:rFonts w:ascii="Arial" w:eastAsia="Times New Roman" w:hAnsi="Arial" w:cs="Arial"/>
          <w:sz w:val="16"/>
          <w:szCs w:val="16"/>
        </w:rPr>
        <w:t xml:space="preserve">), where the set of vertices V = {x1, x2,…., </w:t>
      </w:r>
      <w:proofErr w:type="spellStart"/>
      <w:r w:rsidRPr="0042503B">
        <w:rPr>
          <w:rFonts w:ascii="Arial" w:eastAsia="Times New Roman" w:hAnsi="Arial" w:cs="Arial"/>
          <w:sz w:val="16"/>
          <w:szCs w:val="16"/>
        </w:rPr>
        <w:t>xn</w:t>
      </w:r>
      <w:proofErr w:type="spellEnd"/>
      <w:r w:rsidRPr="0042503B">
        <w:rPr>
          <w:rFonts w:ascii="Arial" w:eastAsia="Times New Roman" w:hAnsi="Arial" w:cs="Arial"/>
          <w:sz w:val="16"/>
          <w:szCs w:val="16"/>
        </w:rPr>
        <w:t xml:space="preserve">} are input data points and set of edges </w:t>
      </w:r>
      <w:r w:rsidRPr="0042503B">
        <w:rPr>
          <w:rFonts w:ascii="Cambria Math" w:eastAsia="Times New Roman" w:hAnsi="Cambria Math" w:cs="Cambria Math"/>
          <w:sz w:val="16"/>
          <w:szCs w:val="16"/>
        </w:rPr>
        <w:t>ℰ</w:t>
      </w:r>
      <w:r w:rsidRPr="0042503B">
        <w:rPr>
          <w:rFonts w:ascii="Arial" w:eastAsia="Times New Roman" w:hAnsi="Arial" w:cs="Arial"/>
          <w:sz w:val="16"/>
          <w:szCs w:val="16"/>
        </w:rPr>
        <w:t xml:space="preserve"> = {</w:t>
      </w:r>
      <w:proofErr w:type="spellStart"/>
      <w:r w:rsidRPr="0042503B">
        <w:rPr>
          <w:rFonts w:ascii="Arial" w:eastAsia="Times New Roman" w:hAnsi="Arial" w:cs="Arial"/>
          <w:sz w:val="16"/>
          <w:szCs w:val="16"/>
        </w:rPr>
        <w:t>eij</w:t>
      </w:r>
      <w:proofErr w:type="spellEnd"/>
      <w:r w:rsidRPr="0042503B">
        <w:rPr>
          <w:rFonts w:ascii="Arial" w:eastAsia="Times New Roman" w:hAnsi="Arial" w:cs="Arial"/>
          <w:sz w:val="16"/>
          <w:szCs w:val="16"/>
        </w:rPr>
        <w:t>} indicate neighborhood relationship between the points</w:t>
      </w:r>
    </w:p>
    <w:p w:rsidR="0042503B" w:rsidRPr="0042503B" w:rsidRDefault="0042503B" w:rsidP="00A66BC5">
      <w:pPr>
        <w:numPr>
          <w:ilvl w:val="0"/>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Compute Graph Distances:</w:t>
      </w:r>
    </w:p>
    <w:p w:rsidR="0042503B" w:rsidRPr="0042503B" w:rsidRDefault="0042503B" w:rsidP="00A66BC5">
      <w:pPr>
        <w:numPr>
          <w:ilvl w:val="1"/>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Now we calculate the geodesic distance between pairs of points in manifold by graph distances</w:t>
      </w:r>
    </w:p>
    <w:p w:rsidR="0042503B" w:rsidRPr="0042503B" w:rsidRDefault="0042503B" w:rsidP="00A66BC5">
      <w:pPr>
        <w:numPr>
          <w:ilvl w:val="1"/>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Graph distance is the shortest path distance between all pairs of points in graph G</w:t>
      </w:r>
    </w:p>
    <w:p w:rsidR="0042503B" w:rsidRPr="0042503B" w:rsidRDefault="0042503B" w:rsidP="00A66BC5">
      <w:pPr>
        <w:numPr>
          <w:ilvl w:val="0"/>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Embedding:</w:t>
      </w:r>
    </w:p>
    <w:p w:rsidR="0042503B" w:rsidRPr="0042503B" w:rsidRDefault="0042503B" w:rsidP="00A66BC5">
      <w:pPr>
        <w:numPr>
          <w:ilvl w:val="1"/>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Once we have the distances, we form a symmetric (</w:t>
      </w:r>
      <w:proofErr w:type="spellStart"/>
      <w:r w:rsidRPr="0042503B">
        <w:rPr>
          <w:rFonts w:ascii="Arial" w:eastAsia="Times New Roman" w:hAnsi="Arial" w:cs="Arial"/>
          <w:sz w:val="16"/>
          <w:szCs w:val="16"/>
        </w:rPr>
        <w:t>nXn</w:t>
      </w:r>
      <w:proofErr w:type="spellEnd"/>
      <w:r w:rsidRPr="0042503B">
        <w:rPr>
          <w:rFonts w:ascii="Arial" w:eastAsia="Times New Roman" w:hAnsi="Arial" w:cs="Arial"/>
          <w:sz w:val="16"/>
          <w:szCs w:val="16"/>
        </w:rPr>
        <w:t>) matrix of squared graph distance</w:t>
      </w:r>
    </w:p>
    <w:p w:rsidR="0042503B" w:rsidRPr="0042503B" w:rsidRDefault="0042503B" w:rsidP="00A66BC5">
      <w:pPr>
        <w:numPr>
          <w:ilvl w:val="1"/>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Now we choose embedding vectors to minimize the difference between geodesic distance and graph distance</w:t>
      </w:r>
    </w:p>
    <w:p w:rsidR="0042503B" w:rsidRPr="0042503B" w:rsidRDefault="0042503B" w:rsidP="00A66BC5">
      <w:pPr>
        <w:numPr>
          <w:ilvl w:val="1"/>
          <w:numId w:val="58"/>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xml:space="preserve">Finally, the graph G is embedded into Y by the (t </w:t>
      </w:r>
      <w:proofErr w:type="spellStart"/>
      <w:r w:rsidRPr="0042503B">
        <w:rPr>
          <w:rFonts w:ascii="Arial" w:eastAsia="Times New Roman" w:hAnsi="Arial" w:cs="Arial"/>
          <w:sz w:val="16"/>
          <w:szCs w:val="16"/>
        </w:rPr>
        <w:t>Xn</w:t>
      </w:r>
      <w:proofErr w:type="spellEnd"/>
      <w:r w:rsidRPr="0042503B">
        <w:rPr>
          <w:rFonts w:ascii="Arial" w:eastAsia="Times New Roman" w:hAnsi="Arial" w:cs="Arial"/>
          <w:sz w:val="16"/>
          <w:szCs w:val="16"/>
        </w:rPr>
        <w:t>) matrix</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shd w:val="clear" w:color="auto" w:fill="FFFFFF"/>
        </w:rPr>
      </w:pPr>
      <w:r w:rsidRPr="0042503B">
        <w:rPr>
          <w:rFonts w:ascii="Arial" w:hAnsi="Arial" w:cs="Arial"/>
          <w:sz w:val="16"/>
          <w:szCs w:val="16"/>
          <w:shd w:val="clear" w:color="auto" w:fill="FFFFFF"/>
        </w:rPr>
        <w:t>Let’s implement it in Python and get a clearer picture of what I’m talking about. We will perform non-linear dimensionality reduction through Isometric Mapping. For visualization, we will only take a subset of our dataset as running it on the entire dataset will require a lot of time.</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lastRenderedPageBreak/>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w:t>
      </w:r>
      <w:proofErr w:type="spellEnd"/>
      <w:r w:rsidRPr="007D5C78">
        <w:rPr>
          <w:rFonts w:ascii="Consolas" w:hAnsi="Consolas" w:cs="Consolas"/>
          <w:color w:val="333333"/>
        </w:rPr>
        <w:t xml:space="preserve"> import manifold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trans_data</w:t>
      </w:r>
      <w:proofErr w:type="spellEnd"/>
      <w:r w:rsidRPr="007D5C78">
        <w:rPr>
          <w:rFonts w:ascii="Consolas" w:hAnsi="Consolas" w:cs="Consolas"/>
          <w:color w:val="333333"/>
        </w:rPr>
        <w:t xml:space="preserve"> = </w:t>
      </w:r>
      <w:proofErr w:type="spellStart"/>
      <w:proofErr w:type="gramStart"/>
      <w:r w:rsidRPr="007D5C78">
        <w:rPr>
          <w:rFonts w:ascii="Consolas" w:hAnsi="Consolas" w:cs="Consolas"/>
          <w:color w:val="333333"/>
        </w:rPr>
        <w:t>manifold.Isomap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n_neighbors</w:t>
      </w:r>
      <w:proofErr w:type="spellEnd"/>
      <w:r w:rsidRPr="007D5C78">
        <w:rPr>
          <w:rFonts w:ascii="Consolas" w:hAnsi="Consolas" w:cs="Consolas"/>
          <w:color w:val="333333"/>
        </w:rPr>
        <w:t xml:space="preserve">=5, </w:t>
      </w:r>
      <w:proofErr w:type="spellStart"/>
      <w:r w:rsidRPr="007D5C78">
        <w:rPr>
          <w:rFonts w:ascii="Consolas" w:hAnsi="Consolas" w:cs="Consolas"/>
          <w:color w:val="333333"/>
        </w:rPr>
        <w:t>n_components</w:t>
      </w:r>
      <w:proofErr w:type="spellEnd"/>
      <w:r w:rsidRPr="007D5C78">
        <w:rPr>
          <w:rFonts w:ascii="Consolas" w:hAnsi="Consolas" w:cs="Consolas"/>
          <w:color w:val="333333"/>
        </w:rPr>
        <w:t xml:space="preserve">=3, </w:t>
      </w:r>
      <w:proofErr w:type="spellStart"/>
      <w:r w:rsidRPr="007D5C78">
        <w:rPr>
          <w:rFonts w:ascii="Consolas" w:hAnsi="Consolas" w:cs="Consolas"/>
          <w:color w:val="333333"/>
        </w:rPr>
        <w:t>n_jobs</w:t>
      </w:r>
      <w:proofErr w:type="spellEnd"/>
      <w:r w:rsidRPr="007D5C78">
        <w:rPr>
          <w:rFonts w:ascii="Consolas" w:hAnsi="Consolas" w:cs="Consolas"/>
          <w:color w:val="333333"/>
        </w:rPr>
        <w:t>=-1).</w:t>
      </w:r>
      <w:proofErr w:type="spellStart"/>
      <w:r w:rsidRPr="007D5C78">
        <w:rPr>
          <w:rFonts w:ascii="Consolas" w:hAnsi="Consolas" w:cs="Consolas"/>
          <w:color w:val="333333"/>
        </w:rPr>
        <w:t>fit_transform</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][:6000].values)</w:t>
      </w:r>
    </w:p>
    <w:p w:rsidR="0042503B" w:rsidRDefault="0042503B" w:rsidP="0042503B">
      <w:pPr>
        <w:pStyle w:val="NormalWeb"/>
        <w:shd w:val="clear" w:color="auto" w:fill="FFFFFF"/>
        <w:spacing w:before="0" w:beforeAutospacing="0" w:after="183" w:afterAutospacing="0"/>
        <w:ind w:left="720"/>
        <w:rPr>
          <w:rFonts w:ascii="Arial" w:hAnsi="Arial" w:cs="Arial"/>
          <w:color w:val="595858"/>
          <w:sz w:val="13"/>
          <w:szCs w:val="13"/>
        </w:rPr>
      </w:pP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Parameters used:</w:t>
      </w:r>
    </w:p>
    <w:p w:rsidR="0042503B" w:rsidRPr="0042503B" w:rsidRDefault="0042503B" w:rsidP="00A66BC5">
      <w:pPr>
        <w:numPr>
          <w:ilvl w:val="0"/>
          <w:numId w:val="59"/>
        </w:numPr>
        <w:shd w:val="clear" w:color="auto" w:fill="FFFFFF"/>
        <w:spacing w:before="100" w:beforeAutospacing="1" w:after="100" w:afterAutospacing="1" w:line="240" w:lineRule="auto"/>
        <w:rPr>
          <w:rFonts w:ascii="Arial" w:eastAsia="Times New Roman" w:hAnsi="Arial" w:cs="Arial"/>
          <w:sz w:val="16"/>
          <w:szCs w:val="16"/>
        </w:rPr>
      </w:pPr>
      <w:proofErr w:type="spellStart"/>
      <w:r w:rsidRPr="0042503B">
        <w:rPr>
          <w:rFonts w:ascii="Arial" w:eastAsia="Times New Roman" w:hAnsi="Arial" w:cs="Arial"/>
          <w:i/>
          <w:iCs/>
          <w:sz w:val="16"/>
          <w:szCs w:val="16"/>
        </w:rPr>
        <w:t>n_neighbors</w:t>
      </w:r>
      <w:proofErr w:type="spellEnd"/>
      <w:r w:rsidRPr="0042503B">
        <w:rPr>
          <w:rFonts w:ascii="Arial" w:eastAsia="Times New Roman" w:hAnsi="Arial" w:cs="Arial"/>
          <w:sz w:val="16"/>
          <w:szCs w:val="16"/>
        </w:rPr>
        <w:t> decides the number of neighbors for each point</w:t>
      </w:r>
    </w:p>
    <w:p w:rsidR="0042503B" w:rsidRPr="0042503B" w:rsidRDefault="0042503B" w:rsidP="00A66BC5">
      <w:pPr>
        <w:numPr>
          <w:ilvl w:val="0"/>
          <w:numId w:val="59"/>
        </w:numPr>
        <w:shd w:val="clear" w:color="auto" w:fill="FFFFFF"/>
        <w:spacing w:before="100" w:beforeAutospacing="1" w:after="100" w:afterAutospacing="1" w:line="240" w:lineRule="auto"/>
        <w:rPr>
          <w:rFonts w:ascii="Arial" w:eastAsia="Times New Roman" w:hAnsi="Arial" w:cs="Arial"/>
          <w:sz w:val="16"/>
          <w:szCs w:val="16"/>
        </w:rPr>
      </w:pPr>
      <w:proofErr w:type="spellStart"/>
      <w:r w:rsidRPr="0042503B">
        <w:rPr>
          <w:rFonts w:ascii="Arial" w:eastAsia="Times New Roman" w:hAnsi="Arial" w:cs="Arial"/>
          <w:i/>
          <w:iCs/>
          <w:sz w:val="16"/>
          <w:szCs w:val="16"/>
        </w:rPr>
        <w:t>n_components</w:t>
      </w:r>
      <w:proofErr w:type="spellEnd"/>
      <w:r w:rsidRPr="0042503B">
        <w:rPr>
          <w:rFonts w:ascii="Arial" w:eastAsia="Times New Roman" w:hAnsi="Arial" w:cs="Arial"/>
          <w:sz w:val="16"/>
          <w:szCs w:val="16"/>
        </w:rPr>
        <w:t> decides the number of coordinates for manifold</w:t>
      </w:r>
    </w:p>
    <w:p w:rsidR="0042503B" w:rsidRPr="0042503B" w:rsidRDefault="0042503B" w:rsidP="00A66BC5">
      <w:pPr>
        <w:numPr>
          <w:ilvl w:val="0"/>
          <w:numId w:val="59"/>
        </w:numPr>
        <w:shd w:val="clear" w:color="auto" w:fill="FFFFFF"/>
        <w:spacing w:before="100" w:beforeAutospacing="1" w:after="100" w:afterAutospacing="1" w:line="240" w:lineRule="auto"/>
        <w:rPr>
          <w:rFonts w:ascii="Arial" w:eastAsia="Times New Roman" w:hAnsi="Arial" w:cs="Arial"/>
          <w:sz w:val="16"/>
          <w:szCs w:val="16"/>
        </w:rPr>
      </w:pPr>
      <w:proofErr w:type="spellStart"/>
      <w:r w:rsidRPr="0042503B">
        <w:rPr>
          <w:rFonts w:ascii="Arial" w:eastAsia="Times New Roman" w:hAnsi="Arial" w:cs="Arial"/>
          <w:i/>
          <w:iCs/>
          <w:sz w:val="16"/>
          <w:szCs w:val="16"/>
        </w:rPr>
        <w:t>n_jobs</w:t>
      </w:r>
      <w:proofErr w:type="spellEnd"/>
      <w:r w:rsidRPr="0042503B">
        <w:rPr>
          <w:rFonts w:ascii="Arial" w:eastAsia="Times New Roman" w:hAnsi="Arial" w:cs="Arial"/>
          <w:i/>
          <w:iCs/>
          <w:sz w:val="16"/>
          <w:szCs w:val="16"/>
        </w:rPr>
        <w:t> </w:t>
      </w:r>
      <w:r w:rsidRPr="0042503B">
        <w:rPr>
          <w:rFonts w:ascii="Arial" w:eastAsia="Times New Roman" w:hAnsi="Arial" w:cs="Arial"/>
          <w:sz w:val="16"/>
          <w:szCs w:val="16"/>
        </w:rPr>
        <w:t>= -1 will use all the CPU cores available</w:t>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Visualizing the transformed data: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'Decomposition using ISOMAP')</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trans_data</w:t>
      </w:r>
      <w:proofErr w:type="spellEnd"/>
      <w:r w:rsidRPr="007D5C78">
        <w:rPr>
          <w:rFonts w:ascii="Consolas" w:hAnsi="Consolas" w:cs="Consolas"/>
          <w:color w:val="333333"/>
        </w:rPr>
        <w:t xml:space="preserve">[:,0], </w:t>
      </w:r>
      <w:proofErr w:type="spellStart"/>
      <w:r w:rsidRPr="007D5C78">
        <w:rPr>
          <w:rFonts w:ascii="Consolas" w:hAnsi="Consolas" w:cs="Consolas"/>
          <w:color w:val="333333"/>
        </w:rPr>
        <w:t>trans_data</w:t>
      </w:r>
      <w:proofErr w:type="spellEnd"/>
      <w:r w:rsidRPr="007D5C78">
        <w:rPr>
          <w:rFonts w:ascii="Consolas" w:hAnsi="Consolas" w:cs="Consolas"/>
          <w:color w:val="333333"/>
        </w:rPr>
        <w:t>[:,1])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trans_data</w:t>
      </w:r>
      <w:proofErr w:type="spellEnd"/>
      <w:r w:rsidRPr="007D5C78">
        <w:rPr>
          <w:rFonts w:ascii="Consolas" w:hAnsi="Consolas" w:cs="Consolas"/>
          <w:color w:val="333333"/>
        </w:rPr>
        <w:t xml:space="preserve">[:,1], </w:t>
      </w:r>
      <w:proofErr w:type="spellStart"/>
      <w:r w:rsidRPr="007D5C78">
        <w:rPr>
          <w:rFonts w:ascii="Consolas" w:hAnsi="Consolas" w:cs="Consolas"/>
          <w:color w:val="333333"/>
        </w:rPr>
        <w:t>trans_data</w:t>
      </w:r>
      <w:proofErr w:type="spellEnd"/>
      <w:r w:rsidRPr="007D5C78">
        <w:rPr>
          <w:rFonts w:ascii="Consolas" w:hAnsi="Consolas" w:cs="Consolas"/>
          <w:color w:val="333333"/>
        </w:rPr>
        <w:t>[:,2])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trans_data</w:t>
      </w:r>
      <w:proofErr w:type="spellEnd"/>
      <w:r w:rsidRPr="007D5C78">
        <w:rPr>
          <w:rFonts w:ascii="Consolas" w:hAnsi="Consolas" w:cs="Consolas"/>
          <w:color w:val="333333"/>
        </w:rPr>
        <w:t xml:space="preserve">[:,2], </w:t>
      </w:r>
      <w:proofErr w:type="spellStart"/>
      <w:r w:rsidRPr="007D5C78">
        <w:rPr>
          <w:rFonts w:ascii="Consolas" w:hAnsi="Consolas" w:cs="Consolas"/>
          <w:color w:val="333333"/>
        </w:rPr>
        <w:t>trans_data</w:t>
      </w:r>
      <w:proofErr w:type="spellEnd"/>
      <w:r w:rsidRPr="007D5C78">
        <w:rPr>
          <w:rFonts w:ascii="Consolas" w:hAnsi="Consolas" w:cs="Consolas"/>
          <w:color w:val="333333"/>
        </w:rPr>
        <w:t>[:,0])</w:t>
      </w:r>
    </w:p>
    <w:p w:rsidR="0042503B" w:rsidRDefault="0042503B" w:rsidP="0042503B">
      <w:pPr>
        <w:pStyle w:val="NormalWeb"/>
        <w:spacing w:before="0" w:beforeAutospacing="0"/>
        <w:jc w:val="both"/>
      </w:pPr>
    </w:p>
    <w:p w:rsidR="0042503B" w:rsidRDefault="0042503B" w:rsidP="0042503B">
      <w:pPr>
        <w:pStyle w:val="NormalWeb"/>
        <w:spacing w:before="0" w:beforeAutospacing="0"/>
        <w:jc w:val="both"/>
      </w:pPr>
      <w:r>
        <w:rPr>
          <w:noProof/>
        </w:rPr>
        <w:drawing>
          <wp:inline distT="0" distB="0" distL="0" distR="0">
            <wp:extent cx="2652106" cy="1640074"/>
            <wp:effectExtent l="19050" t="0" r="0" b="0"/>
            <wp:docPr id="55" name="Picture 55" descr="https://s3-ap-south-1.amazonaws.com/av-blog-media/wp-content/uploads/2018/08/Screenshot-from-2018-08-24-16-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p-south-1.amazonaws.com/av-blog-media/wp-content/uploads/2018/08/Screenshot-from-2018-08-24-16-22-00.png"/>
                    <pic:cNvPicPr>
                      <a:picLocks noChangeAspect="1" noChangeArrowheads="1"/>
                    </pic:cNvPicPr>
                  </pic:nvPicPr>
                  <pic:blipFill>
                    <a:blip r:embed="rId47" cstate="print"/>
                    <a:srcRect/>
                    <a:stretch>
                      <a:fillRect/>
                    </a:stretch>
                  </pic:blipFill>
                  <pic:spPr bwMode="auto">
                    <a:xfrm>
                      <a:off x="0" y="0"/>
                      <a:ext cx="2654548" cy="1641584"/>
                    </a:xfrm>
                    <a:prstGeom prst="rect">
                      <a:avLst/>
                    </a:prstGeom>
                    <a:noFill/>
                    <a:ln w="9525">
                      <a:noFill/>
                      <a:miter lim="800000"/>
                      <a:headEnd/>
                      <a:tailEnd/>
                    </a:ln>
                  </pic:spPr>
                </pic:pic>
              </a:graphicData>
            </a:graphic>
          </wp:inline>
        </w:drawing>
      </w:r>
    </w:p>
    <w:p w:rsidR="0042503B" w:rsidRPr="0042503B" w:rsidRDefault="0042503B" w:rsidP="0042503B">
      <w:pPr>
        <w:pStyle w:val="NormalWeb"/>
        <w:spacing w:before="0" w:beforeAutospacing="0"/>
        <w:jc w:val="both"/>
        <w:rPr>
          <w:rFonts w:ascii="Arial" w:hAnsi="Arial" w:cs="Arial"/>
          <w:sz w:val="16"/>
          <w:szCs w:val="16"/>
          <w:shd w:val="clear" w:color="auto" w:fill="FFFFFF"/>
        </w:rPr>
      </w:pPr>
      <w:r w:rsidRPr="0042503B">
        <w:rPr>
          <w:rFonts w:ascii="Arial" w:hAnsi="Arial" w:cs="Arial"/>
          <w:sz w:val="16"/>
          <w:szCs w:val="16"/>
          <w:shd w:val="clear" w:color="auto" w:fill="FFFFFF"/>
        </w:rPr>
        <w:t>You can see above that the correlation between these components is very low. In fact, they are even less correlated as compared to the components we obtained using SVD earlier!</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3.11 t- Distributed Stochastic Neighbor Embedding (t-SNE)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So far we have learned that PCA is a good choice for dimensionality reduction and visualization for datasets with a large number of variables. But what if we could use something more advanced? What if we can easily search for patterns in a non-linear way? </w:t>
      </w:r>
      <w:proofErr w:type="gramStart"/>
      <w:r w:rsidRPr="0042503B">
        <w:rPr>
          <w:rFonts w:ascii="Arial" w:hAnsi="Arial" w:cs="Arial"/>
          <w:sz w:val="16"/>
          <w:szCs w:val="16"/>
        </w:rPr>
        <w:t>t-SNE</w:t>
      </w:r>
      <w:proofErr w:type="gramEnd"/>
      <w:r w:rsidRPr="0042503B">
        <w:rPr>
          <w:rFonts w:ascii="Arial" w:hAnsi="Arial" w:cs="Arial"/>
          <w:sz w:val="16"/>
          <w:szCs w:val="16"/>
        </w:rPr>
        <w:t xml:space="preserve"> is one such technique. There are mainly two types of approaches we can use to map the data points:</w:t>
      </w:r>
    </w:p>
    <w:p w:rsidR="0042503B" w:rsidRPr="0042503B" w:rsidRDefault="0042503B" w:rsidP="00A66BC5">
      <w:pPr>
        <w:numPr>
          <w:ilvl w:val="0"/>
          <w:numId w:val="60"/>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xml:space="preserve">Local </w:t>
      </w:r>
      <w:proofErr w:type="gramStart"/>
      <w:r w:rsidRPr="0042503B">
        <w:rPr>
          <w:rFonts w:ascii="Arial" w:eastAsia="Times New Roman" w:hAnsi="Arial" w:cs="Arial"/>
          <w:sz w:val="16"/>
          <w:szCs w:val="16"/>
        </w:rPr>
        <w:t>approaches :</w:t>
      </w:r>
      <w:proofErr w:type="gramEnd"/>
      <w:r w:rsidRPr="0042503B">
        <w:rPr>
          <w:rFonts w:ascii="Arial" w:eastAsia="Times New Roman" w:hAnsi="Arial" w:cs="Arial"/>
          <w:sz w:val="16"/>
          <w:szCs w:val="16"/>
        </w:rPr>
        <w:t xml:space="preserve">  They maps nearby points on the manifold to nearby points in the low dimensional representation.</w:t>
      </w:r>
    </w:p>
    <w:p w:rsidR="0042503B" w:rsidRPr="0042503B" w:rsidRDefault="0042503B" w:rsidP="00A66BC5">
      <w:pPr>
        <w:numPr>
          <w:ilvl w:val="0"/>
          <w:numId w:val="60"/>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xml:space="preserve">Global </w:t>
      </w:r>
      <w:proofErr w:type="gramStart"/>
      <w:r w:rsidRPr="0042503B">
        <w:rPr>
          <w:rFonts w:ascii="Arial" w:eastAsia="Times New Roman" w:hAnsi="Arial" w:cs="Arial"/>
          <w:sz w:val="16"/>
          <w:szCs w:val="16"/>
        </w:rPr>
        <w:t>approaches :</w:t>
      </w:r>
      <w:proofErr w:type="gramEnd"/>
      <w:r w:rsidRPr="0042503B">
        <w:rPr>
          <w:rFonts w:ascii="Arial" w:eastAsia="Times New Roman" w:hAnsi="Arial" w:cs="Arial"/>
          <w:sz w:val="16"/>
          <w:szCs w:val="16"/>
        </w:rPr>
        <w:t xml:space="preserve"> They attempt to preserve geometry at all scales, i.e. mapping nearby points on manifold to nearby points in low dimensional representation as well as far away points to far away points.</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p>
    <w:p w:rsidR="0042503B" w:rsidRPr="0042503B" w:rsidRDefault="0042503B" w:rsidP="00A66BC5">
      <w:pPr>
        <w:numPr>
          <w:ilvl w:val="0"/>
          <w:numId w:val="60"/>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lastRenderedPageBreak/>
        <w:t>t-SNE is one of the few algorithms which is capable of retaining both local and global structure of the data at the same time</w:t>
      </w:r>
    </w:p>
    <w:p w:rsidR="0042503B" w:rsidRPr="0042503B" w:rsidRDefault="0042503B" w:rsidP="00A66BC5">
      <w:pPr>
        <w:numPr>
          <w:ilvl w:val="0"/>
          <w:numId w:val="60"/>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It calculates the probability similarity of points in high dimensional space as well as in low dimensional space</w:t>
      </w:r>
    </w:p>
    <w:p w:rsidR="0042503B" w:rsidRPr="0042503B" w:rsidRDefault="0042503B" w:rsidP="00A66BC5">
      <w:pPr>
        <w:numPr>
          <w:ilvl w:val="0"/>
          <w:numId w:val="60"/>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High-dimensional Euclidean distances between data points are converted into conditional probabilities that represent similarities:</w:t>
      </w:r>
    </w:p>
    <w:p w:rsidR="0042503B" w:rsidRDefault="0042503B" w:rsidP="0042503B">
      <w:pPr>
        <w:pStyle w:val="NormalWeb"/>
        <w:spacing w:before="0" w:beforeAutospacing="0"/>
        <w:jc w:val="both"/>
      </w:pPr>
      <w:r>
        <w:rPr>
          <w:noProof/>
        </w:rPr>
        <w:drawing>
          <wp:inline distT="0" distB="0" distL="0" distR="0">
            <wp:extent cx="2715260" cy="620395"/>
            <wp:effectExtent l="19050" t="0" r="8890" b="0"/>
            <wp:docPr id="58" name="Picture 58" descr="https://s3-ap-south-1.amazonaws.com/av-blog-media/wp-content/uploads/2018/08/Screenshot-from-2018-08-09-20-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p-south-1.amazonaws.com/av-blog-media/wp-content/uploads/2018/08/Screenshot-from-2018-08-09-20-11-52.png"/>
                    <pic:cNvPicPr>
                      <a:picLocks noChangeAspect="1" noChangeArrowheads="1"/>
                    </pic:cNvPicPr>
                  </pic:nvPicPr>
                  <pic:blipFill>
                    <a:blip r:embed="rId48" cstate="print"/>
                    <a:srcRect/>
                    <a:stretch>
                      <a:fillRect/>
                    </a:stretch>
                  </pic:blipFill>
                  <pic:spPr bwMode="auto">
                    <a:xfrm>
                      <a:off x="0" y="0"/>
                      <a:ext cx="2715260" cy="620395"/>
                    </a:xfrm>
                    <a:prstGeom prst="rect">
                      <a:avLst/>
                    </a:prstGeom>
                    <a:noFill/>
                    <a:ln w="9525">
                      <a:noFill/>
                      <a:miter lim="800000"/>
                      <a:headEnd/>
                      <a:tailEnd/>
                    </a:ln>
                  </pic:spPr>
                </pic:pic>
              </a:graphicData>
            </a:graphic>
          </wp:inline>
        </w:drawing>
      </w:r>
    </w:p>
    <w:p w:rsidR="0042503B" w:rsidRPr="0042503B" w:rsidRDefault="0042503B" w:rsidP="00A66BC5">
      <w:pPr>
        <w:numPr>
          <w:ilvl w:val="0"/>
          <w:numId w:val="6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xml:space="preserve">xi and </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t xml:space="preserve"> are data points, ||xi-</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t xml:space="preserve">|| represents the Euclidean distance between these data points, and </w:t>
      </w:r>
      <w:r w:rsidRPr="0042503B">
        <w:rPr>
          <w:rFonts w:ascii="Cambria Math" w:eastAsia="Times New Roman" w:hAnsi="Cambria Math" w:cs="Cambria Math"/>
          <w:sz w:val="16"/>
          <w:szCs w:val="16"/>
        </w:rPr>
        <w:t>𝛔</w:t>
      </w:r>
      <w:proofErr w:type="spellStart"/>
      <w:r w:rsidRPr="0042503B">
        <w:rPr>
          <w:rFonts w:ascii="Arial" w:eastAsia="Times New Roman" w:hAnsi="Arial" w:cs="Arial"/>
          <w:sz w:val="16"/>
          <w:szCs w:val="16"/>
        </w:rPr>
        <w:t>i</w:t>
      </w:r>
      <w:proofErr w:type="spellEnd"/>
      <w:r w:rsidRPr="0042503B">
        <w:rPr>
          <w:rFonts w:ascii="Arial" w:eastAsia="Times New Roman" w:hAnsi="Arial" w:cs="Arial"/>
          <w:sz w:val="16"/>
          <w:szCs w:val="16"/>
        </w:rPr>
        <w:t xml:space="preserve"> is the variance of data points in high dimensional space</w:t>
      </w:r>
    </w:p>
    <w:p w:rsidR="0042503B" w:rsidRPr="0042503B" w:rsidRDefault="0042503B" w:rsidP="00A66BC5">
      <w:pPr>
        <w:numPr>
          <w:ilvl w:val="0"/>
          <w:numId w:val="61"/>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xml:space="preserve">For the low-dimensional data points </w:t>
      </w:r>
      <w:proofErr w:type="spellStart"/>
      <w:r w:rsidRPr="0042503B">
        <w:rPr>
          <w:rFonts w:ascii="Arial" w:eastAsia="Times New Roman" w:hAnsi="Arial" w:cs="Arial"/>
          <w:sz w:val="16"/>
          <w:szCs w:val="16"/>
        </w:rPr>
        <w:t>yi</w:t>
      </w:r>
      <w:proofErr w:type="spellEnd"/>
      <w:r w:rsidRPr="0042503B">
        <w:rPr>
          <w:rFonts w:ascii="Arial" w:eastAsia="Times New Roman" w:hAnsi="Arial" w:cs="Arial"/>
          <w:sz w:val="16"/>
          <w:szCs w:val="16"/>
        </w:rPr>
        <w:t xml:space="preserve"> and </w:t>
      </w:r>
      <w:proofErr w:type="spellStart"/>
      <w:r w:rsidRPr="0042503B">
        <w:rPr>
          <w:rFonts w:ascii="Arial" w:eastAsia="Times New Roman" w:hAnsi="Arial" w:cs="Arial"/>
          <w:sz w:val="16"/>
          <w:szCs w:val="16"/>
        </w:rPr>
        <w:t>yj</w:t>
      </w:r>
      <w:proofErr w:type="spellEnd"/>
      <w:r w:rsidRPr="0042503B">
        <w:rPr>
          <w:rFonts w:ascii="Arial" w:eastAsia="Times New Roman" w:hAnsi="Arial" w:cs="Arial"/>
          <w:sz w:val="16"/>
          <w:szCs w:val="16"/>
        </w:rPr>
        <w:t xml:space="preserve"> corresponding to the high-dimensional data points xi and </w:t>
      </w:r>
      <w:proofErr w:type="spellStart"/>
      <w:r w:rsidRPr="0042503B">
        <w:rPr>
          <w:rFonts w:ascii="Arial" w:eastAsia="Times New Roman" w:hAnsi="Arial" w:cs="Arial"/>
          <w:sz w:val="16"/>
          <w:szCs w:val="16"/>
        </w:rPr>
        <w:t>xj</w:t>
      </w:r>
      <w:proofErr w:type="spellEnd"/>
      <w:r w:rsidRPr="0042503B">
        <w:rPr>
          <w:rFonts w:ascii="Arial" w:eastAsia="Times New Roman" w:hAnsi="Arial" w:cs="Arial"/>
          <w:sz w:val="16"/>
          <w:szCs w:val="16"/>
        </w:rPr>
        <w:t>, it is possible to compute a similar conditional probability using:</w:t>
      </w:r>
    </w:p>
    <w:p w:rsidR="0042503B" w:rsidRDefault="0042503B" w:rsidP="0042503B">
      <w:pPr>
        <w:pStyle w:val="NormalWeb"/>
        <w:spacing w:before="0" w:beforeAutospacing="0"/>
        <w:jc w:val="both"/>
      </w:pPr>
      <w:r>
        <w:rPr>
          <w:noProof/>
        </w:rPr>
        <w:drawing>
          <wp:inline distT="0" distB="0" distL="0" distR="0">
            <wp:extent cx="2305685" cy="581660"/>
            <wp:effectExtent l="19050" t="0" r="0" b="0"/>
            <wp:docPr id="61" name="Picture 61" descr="https://s3-ap-south-1.amazonaws.com/av-blog-media/wp-content/uploads/2018/08/Screenshot-from-2018-08-09-20-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p-south-1.amazonaws.com/av-blog-media/wp-content/uploads/2018/08/Screenshot-from-2018-08-09-20-13-01.png"/>
                    <pic:cNvPicPr>
                      <a:picLocks noChangeAspect="1" noChangeArrowheads="1"/>
                    </pic:cNvPicPr>
                  </pic:nvPicPr>
                  <pic:blipFill>
                    <a:blip r:embed="rId49" cstate="print"/>
                    <a:srcRect/>
                    <a:stretch>
                      <a:fillRect/>
                    </a:stretch>
                  </pic:blipFill>
                  <pic:spPr bwMode="auto">
                    <a:xfrm>
                      <a:off x="0" y="0"/>
                      <a:ext cx="2305685" cy="581660"/>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before="100" w:beforeAutospacing="1" w:after="100" w:afterAutospacing="1" w:line="240" w:lineRule="auto"/>
        <w:ind w:left="720"/>
        <w:rPr>
          <w:rFonts w:ascii="Arial" w:eastAsia="Times New Roman" w:hAnsi="Arial" w:cs="Arial"/>
          <w:sz w:val="16"/>
          <w:szCs w:val="16"/>
        </w:rPr>
      </w:pPr>
      <w:proofErr w:type="gramStart"/>
      <w:r w:rsidRPr="0042503B">
        <w:rPr>
          <w:rFonts w:ascii="Arial" w:eastAsia="Times New Roman" w:hAnsi="Arial" w:cs="Arial"/>
          <w:sz w:val="16"/>
          <w:szCs w:val="16"/>
        </w:rPr>
        <w:t>where</w:t>
      </w:r>
      <w:proofErr w:type="gramEnd"/>
      <w:r w:rsidRPr="0042503B">
        <w:rPr>
          <w:rFonts w:ascii="Arial" w:eastAsia="Times New Roman" w:hAnsi="Arial" w:cs="Arial"/>
          <w:sz w:val="16"/>
          <w:szCs w:val="16"/>
        </w:rPr>
        <w:t xml:space="preserve"> ||</w:t>
      </w:r>
      <w:proofErr w:type="spellStart"/>
      <w:r w:rsidRPr="0042503B">
        <w:rPr>
          <w:rFonts w:ascii="Arial" w:eastAsia="Times New Roman" w:hAnsi="Arial" w:cs="Arial"/>
          <w:sz w:val="16"/>
          <w:szCs w:val="16"/>
        </w:rPr>
        <w:t>yi-yj</w:t>
      </w:r>
      <w:proofErr w:type="spellEnd"/>
      <w:r w:rsidRPr="0042503B">
        <w:rPr>
          <w:rFonts w:ascii="Arial" w:eastAsia="Times New Roman" w:hAnsi="Arial" w:cs="Arial"/>
          <w:sz w:val="16"/>
          <w:szCs w:val="16"/>
        </w:rPr>
        <w:t xml:space="preserve">|| represents the Euclidean distance between </w:t>
      </w:r>
      <w:proofErr w:type="spellStart"/>
      <w:r w:rsidRPr="0042503B">
        <w:rPr>
          <w:rFonts w:ascii="Arial" w:eastAsia="Times New Roman" w:hAnsi="Arial" w:cs="Arial"/>
          <w:sz w:val="16"/>
          <w:szCs w:val="16"/>
        </w:rPr>
        <w:t>yi</w:t>
      </w:r>
      <w:proofErr w:type="spellEnd"/>
      <w:r w:rsidRPr="0042503B">
        <w:rPr>
          <w:rFonts w:ascii="Arial" w:eastAsia="Times New Roman" w:hAnsi="Arial" w:cs="Arial"/>
          <w:sz w:val="16"/>
          <w:szCs w:val="16"/>
        </w:rPr>
        <w:t xml:space="preserve"> and </w:t>
      </w:r>
      <w:proofErr w:type="spellStart"/>
      <w:r w:rsidRPr="0042503B">
        <w:rPr>
          <w:rFonts w:ascii="Arial" w:eastAsia="Times New Roman" w:hAnsi="Arial" w:cs="Arial"/>
          <w:sz w:val="16"/>
          <w:szCs w:val="16"/>
        </w:rPr>
        <w:t>yj</w:t>
      </w:r>
      <w:proofErr w:type="spellEnd"/>
    </w:p>
    <w:p w:rsidR="0042503B" w:rsidRPr="0042503B" w:rsidRDefault="0042503B" w:rsidP="00A66BC5">
      <w:pPr>
        <w:numPr>
          <w:ilvl w:val="0"/>
          <w:numId w:val="6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After calculating both the probabilities, it minimizes the difference between both the probabilities</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You can learn about t-SNE in more detail.</w:t>
      </w:r>
    </w:p>
    <w:p w:rsidR="0042503B" w:rsidRPr="0042503B" w:rsidRDefault="0042503B" w:rsidP="0042503B">
      <w:pPr>
        <w:pStyle w:val="NormalWeb"/>
        <w:shd w:val="clear" w:color="auto" w:fill="FFFFFF"/>
        <w:spacing w:before="0" w:beforeAutospacing="0" w:after="183" w:afterAutospacing="0"/>
        <w:ind w:left="720"/>
        <w:rPr>
          <w:rFonts w:ascii="Arial" w:hAnsi="Arial" w:cs="Arial"/>
          <w:sz w:val="16"/>
          <w:szCs w:val="16"/>
        </w:rPr>
      </w:pPr>
      <w:r w:rsidRPr="0042503B">
        <w:rPr>
          <w:rFonts w:ascii="Arial" w:hAnsi="Arial" w:cs="Arial"/>
          <w:sz w:val="16"/>
          <w:szCs w:val="16"/>
        </w:rPr>
        <w:t>We will now implement it in Python and visualize the outcomes: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from</w:t>
      </w:r>
      <w:proofErr w:type="gramEnd"/>
      <w:r w:rsidRPr="007D5C78">
        <w:rPr>
          <w:rFonts w:ascii="Consolas" w:hAnsi="Consolas" w:cs="Consolas"/>
          <w:color w:val="333333"/>
        </w:rPr>
        <w:t xml:space="preserve"> </w:t>
      </w:r>
      <w:proofErr w:type="spellStart"/>
      <w:r w:rsidRPr="007D5C78">
        <w:rPr>
          <w:rFonts w:ascii="Consolas" w:hAnsi="Consolas" w:cs="Consolas"/>
          <w:color w:val="333333"/>
        </w:rPr>
        <w:t>sklearn.manifold</w:t>
      </w:r>
      <w:proofErr w:type="spellEnd"/>
      <w:r w:rsidRPr="007D5C78">
        <w:rPr>
          <w:rFonts w:ascii="Consolas" w:hAnsi="Consolas" w:cs="Consolas"/>
          <w:color w:val="333333"/>
        </w:rPr>
        <w:t xml:space="preserve"> import TSNE </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tsne</w:t>
      </w:r>
      <w:proofErr w:type="spellEnd"/>
      <w:proofErr w:type="gramEnd"/>
      <w:r w:rsidRPr="007D5C78">
        <w:rPr>
          <w:rFonts w:ascii="Consolas" w:hAnsi="Consolas" w:cs="Consolas"/>
          <w:color w:val="333333"/>
        </w:rPr>
        <w:t xml:space="preserve"> = TSNE(</w:t>
      </w:r>
      <w:proofErr w:type="spellStart"/>
      <w:r w:rsidRPr="007D5C78">
        <w:rPr>
          <w:rFonts w:ascii="Consolas" w:hAnsi="Consolas" w:cs="Consolas"/>
          <w:color w:val="333333"/>
        </w:rPr>
        <w:t>n_components</w:t>
      </w:r>
      <w:proofErr w:type="spellEnd"/>
      <w:r w:rsidRPr="007D5C78">
        <w:rPr>
          <w:rFonts w:ascii="Consolas" w:hAnsi="Consolas" w:cs="Consolas"/>
          <w:color w:val="333333"/>
        </w:rPr>
        <w:t xml:space="preserve">=3, </w:t>
      </w:r>
      <w:proofErr w:type="spellStart"/>
      <w:r w:rsidRPr="007D5C78">
        <w:rPr>
          <w:rFonts w:ascii="Consolas" w:hAnsi="Consolas" w:cs="Consolas"/>
          <w:color w:val="333333"/>
        </w:rPr>
        <w:t>n_iter</w:t>
      </w:r>
      <w:proofErr w:type="spellEnd"/>
      <w:r w:rsidRPr="007D5C78">
        <w:rPr>
          <w:rFonts w:ascii="Consolas" w:hAnsi="Consolas" w:cs="Consolas"/>
          <w:color w:val="333333"/>
        </w:rPr>
        <w:t>=300).</w:t>
      </w:r>
      <w:proofErr w:type="spellStart"/>
      <w:r w:rsidRPr="007D5C78">
        <w:rPr>
          <w:rFonts w:ascii="Consolas" w:hAnsi="Consolas" w:cs="Consolas"/>
          <w:color w:val="333333"/>
        </w:rPr>
        <w:t>fit_transform</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][:6000].values)</w:t>
      </w:r>
    </w:p>
    <w:p w:rsidR="0042503B" w:rsidRDefault="0042503B" w:rsidP="0042503B">
      <w:pPr>
        <w:pStyle w:val="NormalWeb"/>
        <w:shd w:val="clear" w:color="auto" w:fill="FFFFFF"/>
        <w:spacing w:before="0" w:beforeAutospacing="0" w:after="183" w:afterAutospacing="0"/>
        <w:ind w:left="720"/>
        <w:rPr>
          <w:rFonts w:ascii="Arial" w:hAnsi="Arial" w:cs="Arial"/>
          <w:color w:val="595858"/>
          <w:sz w:val="13"/>
          <w:szCs w:val="13"/>
        </w:rPr>
      </w:pP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proofErr w:type="spellStart"/>
      <w:proofErr w:type="gramStart"/>
      <w:r w:rsidRPr="0042503B">
        <w:rPr>
          <w:rStyle w:val="Emphasis"/>
          <w:rFonts w:ascii="Arial" w:hAnsi="Arial" w:cs="Arial"/>
          <w:sz w:val="16"/>
          <w:szCs w:val="16"/>
          <w:shd w:val="clear" w:color="auto" w:fill="FFFFFF"/>
        </w:rPr>
        <w:t>n_components</w:t>
      </w:r>
      <w:proofErr w:type="spellEnd"/>
      <w:proofErr w:type="gramEnd"/>
      <w:r w:rsidRPr="0042503B">
        <w:rPr>
          <w:rFonts w:ascii="Arial" w:hAnsi="Arial" w:cs="Arial"/>
          <w:sz w:val="16"/>
          <w:szCs w:val="16"/>
          <w:shd w:val="clear" w:color="auto" w:fill="FFFFFF"/>
        </w:rPr>
        <w:t> will decide the number of components in the transformed data. Time to visualize the transformed data:</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plt.title</w:t>
      </w:r>
      <w:proofErr w:type="spellEnd"/>
      <w:r w:rsidRPr="007D5C78">
        <w:rPr>
          <w:rFonts w:ascii="Consolas" w:hAnsi="Consolas" w:cs="Consolas"/>
          <w:color w:val="333333"/>
        </w:rPr>
        <w:t>(</w:t>
      </w:r>
      <w:proofErr w:type="gramEnd"/>
      <w:r w:rsidRPr="007D5C78">
        <w:rPr>
          <w:rFonts w:ascii="Consolas" w:hAnsi="Consolas" w:cs="Consolas"/>
          <w:color w:val="333333"/>
        </w:rPr>
        <w:t>'t-SNE components')</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tsne</w:t>
      </w:r>
      <w:proofErr w:type="spellEnd"/>
      <w:r w:rsidRPr="007D5C78">
        <w:rPr>
          <w:rFonts w:ascii="Consolas" w:hAnsi="Consolas" w:cs="Consolas"/>
          <w:color w:val="333333"/>
        </w:rPr>
        <w:t xml:space="preserve">[:,0], </w:t>
      </w:r>
      <w:proofErr w:type="spellStart"/>
      <w:r w:rsidRPr="007D5C78">
        <w:rPr>
          <w:rFonts w:ascii="Consolas" w:hAnsi="Consolas" w:cs="Consolas"/>
          <w:color w:val="333333"/>
        </w:rPr>
        <w:t>tsne</w:t>
      </w:r>
      <w:proofErr w:type="spellEnd"/>
      <w:r w:rsidRPr="007D5C78">
        <w:rPr>
          <w:rFonts w:ascii="Consolas" w:hAnsi="Consolas" w:cs="Consolas"/>
          <w:color w:val="333333"/>
        </w:rPr>
        <w:t>[:,1])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tsne</w:t>
      </w:r>
      <w:proofErr w:type="spellEnd"/>
      <w:r w:rsidRPr="007D5C78">
        <w:rPr>
          <w:rFonts w:ascii="Consolas" w:hAnsi="Consolas" w:cs="Consolas"/>
          <w:color w:val="333333"/>
        </w:rPr>
        <w:t xml:space="preserve">[:,1], </w:t>
      </w:r>
      <w:proofErr w:type="spellStart"/>
      <w:r w:rsidRPr="007D5C78">
        <w:rPr>
          <w:rFonts w:ascii="Consolas" w:hAnsi="Consolas" w:cs="Consolas"/>
          <w:color w:val="333333"/>
        </w:rPr>
        <w:t>tsne</w:t>
      </w:r>
      <w:proofErr w:type="spellEnd"/>
      <w:r w:rsidRPr="007D5C78">
        <w:rPr>
          <w:rFonts w:ascii="Consolas" w:hAnsi="Consolas" w:cs="Consolas"/>
          <w:color w:val="333333"/>
        </w:rPr>
        <w:t>[:,2])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tsne</w:t>
      </w:r>
      <w:proofErr w:type="spellEnd"/>
      <w:r w:rsidRPr="007D5C78">
        <w:rPr>
          <w:rFonts w:ascii="Consolas" w:hAnsi="Consolas" w:cs="Consolas"/>
          <w:color w:val="333333"/>
        </w:rPr>
        <w:t xml:space="preserve">[:,2], </w:t>
      </w:r>
      <w:proofErr w:type="spellStart"/>
      <w:r w:rsidRPr="007D5C78">
        <w:rPr>
          <w:rFonts w:ascii="Consolas" w:hAnsi="Consolas" w:cs="Consolas"/>
          <w:color w:val="333333"/>
        </w:rPr>
        <w:t>tsne</w:t>
      </w:r>
      <w:proofErr w:type="spellEnd"/>
      <w:r w:rsidRPr="007D5C78">
        <w:rPr>
          <w:rFonts w:ascii="Consolas" w:hAnsi="Consolas" w:cs="Consolas"/>
          <w:color w:val="333333"/>
        </w:rPr>
        <w:t>[:,0])</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lastRenderedPageBreak/>
        <w:drawing>
          <wp:inline distT="0" distB="0" distL="0" distR="0">
            <wp:extent cx="3520267" cy="1978429"/>
            <wp:effectExtent l="19050" t="0" r="3983" b="0"/>
            <wp:docPr id="64" name="Picture 64" descr="https://s3-ap-south-1.amazonaws.com/av-blog-media/wp-content/uploads/2018/08/Screenshot-from-2018-08-24-16-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p-south-1.amazonaws.com/av-blog-media/wp-content/uploads/2018/08/Screenshot-from-2018-08-24-16-34-07.png"/>
                    <pic:cNvPicPr>
                      <a:picLocks noChangeAspect="1" noChangeArrowheads="1"/>
                    </pic:cNvPicPr>
                  </pic:nvPicPr>
                  <pic:blipFill>
                    <a:blip r:embed="rId50" cstate="print"/>
                    <a:srcRect/>
                    <a:stretch>
                      <a:fillRect/>
                    </a:stretch>
                  </pic:blipFill>
                  <pic:spPr bwMode="auto">
                    <a:xfrm>
                      <a:off x="0" y="0"/>
                      <a:ext cx="3523631" cy="1980320"/>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42503B">
        <w:rPr>
          <w:rFonts w:ascii="Arial" w:hAnsi="Arial" w:cs="Arial"/>
          <w:sz w:val="16"/>
          <w:szCs w:val="16"/>
          <w:shd w:val="clear" w:color="auto" w:fill="FFFFFF"/>
        </w:rPr>
        <w:t>Here you can clearly see the different components that have been transformed using the powerful t-SNE technique.</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3.12 UMAP</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Fonts w:ascii="Arial" w:hAnsi="Arial" w:cs="Arial"/>
          <w:sz w:val="16"/>
          <w:szCs w:val="16"/>
        </w:rPr>
        <w:t>t-SNE</w:t>
      </w:r>
      <w:proofErr w:type="gramEnd"/>
      <w:r w:rsidRPr="0042503B">
        <w:rPr>
          <w:rFonts w:ascii="Arial" w:hAnsi="Arial" w:cs="Arial"/>
          <w:sz w:val="16"/>
          <w:szCs w:val="16"/>
        </w:rPr>
        <w:t xml:space="preserve"> works very well on large datasets but it also has </w:t>
      </w:r>
      <w:proofErr w:type="spellStart"/>
      <w:r w:rsidRPr="0042503B">
        <w:rPr>
          <w:rFonts w:ascii="Arial" w:hAnsi="Arial" w:cs="Arial"/>
          <w:sz w:val="16"/>
          <w:szCs w:val="16"/>
        </w:rPr>
        <w:t>it’s</w:t>
      </w:r>
      <w:proofErr w:type="spellEnd"/>
      <w:r w:rsidRPr="0042503B">
        <w:rPr>
          <w:rFonts w:ascii="Arial" w:hAnsi="Arial" w:cs="Arial"/>
          <w:sz w:val="16"/>
          <w:szCs w:val="16"/>
        </w:rPr>
        <w:t xml:space="preserve"> limitations, such as loss of large-scale information, slow computation time, and inability to meaningfully represent very large datasets. Uniform Manifold Approximation and Projection (UMAP) is a dimension reduction technique that can preserve as much of the local, and more of the global data structure as compared to t-SNE, with a shorter runtime. Sounds intriguing, right?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Some of the key advantages of UMAP are:</w:t>
      </w:r>
    </w:p>
    <w:p w:rsidR="0042503B" w:rsidRPr="0042503B" w:rsidRDefault="0042503B" w:rsidP="00A66BC5">
      <w:pPr>
        <w:numPr>
          <w:ilvl w:val="0"/>
          <w:numId w:val="63"/>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It can handle large datasets and high dimensional data without too much difficulty</w:t>
      </w:r>
    </w:p>
    <w:p w:rsidR="0042503B" w:rsidRPr="0042503B" w:rsidRDefault="0042503B" w:rsidP="00A66BC5">
      <w:pPr>
        <w:numPr>
          <w:ilvl w:val="0"/>
          <w:numId w:val="63"/>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It combines the power of visualization with the ability to reduce the dimensions of the data</w:t>
      </w:r>
    </w:p>
    <w:p w:rsidR="0042503B" w:rsidRPr="0042503B" w:rsidRDefault="0042503B" w:rsidP="00A66BC5">
      <w:pPr>
        <w:numPr>
          <w:ilvl w:val="0"/>
          <w:numId w:val="63"/>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Along with preserving the local structure, it also preserves the global structure of the data. UMAP maps nearby points on the manifold to nearby points in the low dimensional representation, and does the same for far away points</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42503B">
        <w:rPr>
          <w:rFonts w:ascii="Arial" w:hAnsi="Arial" w:cs="Arial"/>
          <w:sz w:val="16"/>
          <w:szCs w:val="16"/>
          <w:shd w:val="clear" w:color="auto" w:fill="FFFFFF"/>
        </w:rPr>
        <w:t>This method uses the concept of k-nearest neighbor and optimizes the results using stochastic gradient descent. It first calculates the distance between the points in high dimensional space, projects them onto the low dimensional space, and calculates the distance between points in this low dimensional space. It then uses Stochastic Gradient Descent to minimize the difference between these distances. To get a more in-depth understanding of how UMAP works, check out </w:t>
      </w:r>
      <w:hyperlink r:id="rId51" w:tgtFrame="_blank" w:history="1">
        <w:r w:rsidRPr="0042503B">
          <w:rPr>
            <w:rStyle w:val="Hyperlink"/>
            <w:rFonts w:ascii="Arial" w:hAnsi="Arial" w:cs="Arial"/>
            <w:color w:val="auto"/>
            <w:sz w:val="16"/>
            <w:szCs w:val="16"/>
            <w:shd w:val="clear" w:color="auto" w:fill="FFFFFF"/>
          </w:rPr>
          <w:t>this paper</w:t>
        </w:r>
      </w:hyperlink>
      <w:r w:rsidRPr="0042503B">
        <w:rPr>
          <w:rFonts w:ascii="Arial" w:hAnsi="Arial" w:cs="Arial"/>
          <w:sz w:val="16"/>
          <w:szCs w:val="16"/>
          <w:shd w:val="clear" w:color="auto" w:fill="FFFFFF"/>
        </w:rPr>
        <w:t>.</w:t>
      </w: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42503B">
        <w:rPr>
          <w:rFonts w:ascii="Arial" w:hAnsi="Arial" w:cs="Arial"/>
          <w:sz w:val="16"/>
          <w:szCs w:val="16"/>
          <w:shd w:val="clear" w:color="auto" w:fill="FFFFFF"/>
        </w:rPr>
        <w:t>Refer </w:t>
      </w:r>
      <w:hyperlink r:id="rId52" w:tgtFrame="_blank" w:history="1">
        <w:r w:rsidRPr="0042503B">
          <w:rPr>
            <w:rStyle w:val="Hyperlink"/>
            <w:rFonts w:ascii="Arial" w:hAnsi="Arial" w:cs="Arial"/>
            <w:color w:val="auto"/>
            <w:sz w:val="16"/>
            <w:szCs w:val="16"/>
            <w:shd w:val="clear" w:color="auto" w:fill="FFFFFF"/>
          </w:rPr>
          <w:t>here</w:t>
        </w:r>
      </w:hyperlink>
      <w:r w:rsidRPr="0042503B">
        <w:rPr>
          <w:rFonts w:ascii="Arial" w:hAnsi="Arial" w:cs="Arial"/>
          <w:sz w:val="16"/>
          <w:szCs w:val="16"/>
          <w:shd w:val="clear" w:color="auto" w:fill="FFFFFF"/>
        </w:rPr>
        <w:t> to see the documentation and installation guide of UMAP. We will now implement it in Python: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7D5C78">
        <w:rPr>
          <w:rFonts w:ascii="Consolas" w:hAnsi="Consolas" w:cs="Consolas"/>
          <w:color w:val="333333"/>
        </w:rPr>
        <w:t>import</w:t>
      </w:r>
      <w:proofErr w:type="gramEnd"/>
      <w:r w:rsidRPr="007D5C78">
        <w:rPr>
          <w:rFonts w:ascii="Consolas" w:hAnsi="Consolas" w:cs="Consolas"/>
          <w:color w:val="333333"/>
        </w:rPr>
        <w:t xml:space="preserve"> </w:t>
      </w:r>
      <w:proofErr w:type="spellStart"/>
      <w:r w:rsidRPr="007D5C78">
        <w:rPr>
          <w:rFonts w:ascii="Consolas" w:hAnsi="Consolas" w:cs="Consolas"/>
          <w:color w:val="333333"/>
        </w:rPr>
        <w:t>umap</w:t>
      </w:r>
      <w:proofErr w:type="spellEnd"/>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r w:rsidRPr="007D5C78">
        <w:rPr>
          <w:rFonts w:ascii="Consolas" w:hAnsi="Consolas" w:cs="Consolas"/>
          <w:color w:val="333333"/>
        </w:rPr>
        <w:t>umap_data</w:t>
      </w:r>
      <w:proofErr w:type="spellEnd"/>
      <w:r w:rsidRPr="007D5C78">
        <w:rPr>
          <w:rFonts w:ascii="Consolas" w:hAnsi="Consolas" w:cs="Consolas"/>
          <w:color w:val="333333"/>
        </w:rPr>
        <w:t xml:space="preserve"> = </w:t>
      </w:r>
      <w:proofErr w:type="spellStart"/>
      <w:proofErr w:type="gramStart"/>
      <w:r w:rsidRPr="007D5C78">
        <w:rPr>
          <w:rFonts w:ascii="Consolas" w:hAnsi="Consolas" w:cs="Consolas"/>
          <w:color w:val="333333"/>
        </w:rPr>
        <w:t>umap.UMAP</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n_neighbors</w:t>
      </w:r>
      <w:proofErr w:type="spellEnd"/>
      <w:r w:rsidRPr="007D5C78">
        <w:rPr>
          <w:rFonts w:ascii="Consolas" w:hAnsi="Consolas" w:cs="Consolas"/>
          <w:color w:val="333333"/>
        </w:rPr>
        <w:t xml:space="preserve">=5, </w:t>
      </w:r>
      <w:proofErr w:type="spellStart"/>
      <w:r w:rsidRPr="007D5C78">
        <w:rPr>
          <w:rFonts w:ascii="Consolas" w:hAnsi="Consolas" w:cs="Consolas"/>
          <w:color w:val="333333"/>
        </w:rPr>
        <w:t>min_dist</w:t>
      </w:r>
      <w:proofErr w:type="spellEnd"/>
      <w:r w:rsidRPr="007D5C78">
        <w:rPr>
          <w:rFonts w:ascii="Consolas" w:hAnsi="Consolas" w:cs="Consolas"/>
          <w:color w:val="333333"/>
        </w:rPr>
        <w:t xml:space="preserve">=0.3, </w:t>
      </w:r>
      <w:proofErr w:type="spellStart"/>
      <w:r w:rsidRPr="007D5C78">
        <w:rPr>
          <w:rFonts w:ascii="Consolas" w:hAnsi="Consolas" w:cs="Consolas"/>
          <w:color w:val="333333"/>
        </w:rPr>
        <w:t>n_components</w:t>
      </w:r>
      <w:proofErr w:type="spellEnd"/>
      <w:r w:rsidRPr="007D5C78">
        <w:rPr>
          <w:rFonts w:ascii="Consolas" w:hAnsi="Consolas" w:cs="Consolas"/>
          <w:color w:val="333333"/>
        </w:rPr>
        <w:t>=3).</w:t>
      </w:r>
      <w:proofErr w:type="spellStart"/>
      <w:r w:rsidRPr="007D5C78">
        <w:rPr>
          <w:rFonts w:ascii="Consolas" w:hAnsi="Consolas" w:cs="Consolas"/>
          <w:color w:val="333333"/>
        </w:rPr>
        <w:t>fit_transform</w:t>
      </w:r>
      <w:proofErr w:type="spellEnd"/>
      <w:r w:rsidRPr="007D5C78">
        <w:rPr>
          <w:rFonts w:ascii="Consolas" w:hAnsi="Consolas" w:cs="Consolas"/>
          <w:color w:val="333333"/>
        </w:rPr>
        <w:t>(</w:t>
      </w:r>
      <w:proofErr w:type="spellStart"/>
      <w:r w:rsidRPr="007D5C78">
        <w:rPr>
          <w:rFonts w:ascii="Consolas" w:hAnsi="Consolas" w:cs="Consolas"/>
          <w:color w:val="333333"/>
        </w:rPr>
        <w:t>df</w:t>
      </w:r>
      <w:proofErr w:type="spellEnd"/>
      <w:r w:rsidRPr="007D5C78">
        <w:rPr>
          <w:rFonts w:ascii="Consolas" w:hAnsi="Consolas" w:cs="Consolas"/>
          <w:color w:val="333333"/>
        </w:rPr>
        <w:t>[</w:t>
      </w:r>
      <w:proofErr w:type="spellStart"/>
      <w:r w:rsidRPr="007D5C78">
        <w:rPr>
          <w:rFonts w:ascii="Consolas" w:hAnsi="Consolas" w:cs="Consolas"/>
          <w:color w:val="333333"/>
        </w:rPr>
        <w:t>feat_cols</w:t>
      </w:r>
      <w:proofErr w:type="spellEnd"/>
      <w:r w:rsidRPr="007D5C78">
        <w:rPr>
          <w:rFonts w:ascii="Consolas" w:hAnsi="Consolas" w:cs="Consolas"/>
          <w:color w:val="333333"/>
        </w:rPr>
        <w:t>][:6000].values)</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w:t>
      </w:r>
    </w:p>
    <w:p w:rsidR="0042503B" w:rsidRPr="0042503B" w:rsidRDefault="0042503B" w:rsidP="00A66BC5">
      <w:pPr>
        <w:numPr>
          <w:ilvl w:val="0"/>
          <w:numId w:val="64"/>
        </w:numPr>
        <w:shd w:val="clear" w:color="auto" w:fill="FFFFFF"/>
        <w:spacing w:before="100" w:beforeAutospacing="1" w:after="100" w:afterAutospacing="1" w:line="240" w:lineRule="auto"/>
        <w:rPr>
          <w:rFonts w:ascii="Arial" w:eastAsia="Times New Roman" w:hAnsi="Arial" w:cs="Arial"/>
          <w:sz w:val="16"/>
          <w:szCs w:val="16"/>
        </w:rPr>
      </w:pPr>
      <w:proofErr w:type="spellStart"/>
      <w:r w:rsidRPr="0042503B">
        <w:rPr>
          <w:rFonts w:ascii="Arial" w:eastAsia="Times New Roman" w:hAnsi="Arial" w:cs="Arial"/>
          <w:i/>
          <w:iCs/>
          <w:sz w:val="16"/>
          <w:szCs w:val="16"/>
        </w:rPr>
        <w:t>n_neighbors</w:t>
      </w:r>
      <w:proofErr w:type="spellEnd"/>
      <w:r w:rsidRPr="0042503B">
        <w:rPr>
          <w:rFonts w:ascii="Arial" w:eastAsia="Times New Roman" w:hAnsi="Arial" w:cs="Arial"/>
          <w:sz w:val="16"/>
          <w:szCs w:val="16"/>
        </w:rPr>
        <w:t> determines the number of neighboring points used</w:t>
      </w:r>
    </w:p>
    <w:p w:rsidR="0042503B" w:rsidRPr="0042503B" w:rsidRDefault="0042503B" w:rsidP="00A66BC5">
      <w:pPr>
        <w:numPr>
          <w:ilvl w:val="0"/>
          <w:numId w:val="64"/>
        </w:numPr>
        <w:shd w:val="clear" w:color="auto" w:fill="FFFFFF"/>
        <w:spacing w:before="100" w:beforeAutospacing="1" w:after="100" w:afterAutospacing="1" w:line="240" w:lineRule="auto"/>
        <w:rPr>
          <w:rFonts w:ascii="Arial" w:eastAsia="Times New Roman" w:hAnsi="Arial" w:cs="Arial"/>
          <w:sz w:val="16"/>
          <w:szCs w:val="16"/>
        </w:rPr>
      </w:pPr>
      <w:proofErr w:type="spellStart"/>
      <w:proofErr w:type="gramStart"/>
      <w:r w:rsidRPr="0042503B">
        <w:rPr>
          <w:rFonts w:ascii="Arial" w:eastAsia="Times New Roman" w:hAnsi="Arial" w:cs="Arial"/>
          <w:i/>
          <w:iCs/>
          <w:sz w:val="16"/>
          <w:szCs w:val="16"/>
        </w:rPr>
        <w:t>min_dist</w:t>
      </w:r>
      <w:proofErr w:type="spellEnd"/>
      <w:proofErr w:type="gramEnd"/>
      <w:r w:rsidRPr="0042503B">
        <w:rPr>
          <w:rFonts w:ascii="Arial" w:eastAsia="Times New Roman" w:hAnsi="Arial" w:cs="Arial"/>
          <w:sz w:val="16"/>
          <w:szCs w:val="16"/>
        </w:rPr>
        <w:t> controls how tightly embedding is allowed. Larger values ensure embedded points are more evenly distributed</w:t>
      </w: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42503B">
        <w:rPr>
          <w:rFonts w:ascii="Arial" w:hAnsi="Arial" w:cs="Arial"/>
          <w:sz w:val="16"/>
          <w:szCs w:val="16"/>
          <w:shd w:val="clear" w:color="auto" w:fill="FFFFFF"/>
        </w:rPr>
        <w:t>Let us visualize the transformation:</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plt.figure</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figsize</w:t>
      </w:r>
      <w:proofErr w:type="spellEnd"/>
      <w:r w:rsidRPr="007D5C78">
        <w:rPr>
          <w:rFonts w:ascii="Consolas" w:hAnsi="Consolas" w:cs="Consolas"/>
          <w:color w:val="333333"/>
        </w:rPr>
        <w:t>=(12,8))</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lastRenderedPageBreak/>
        <w:t>plt.title</w:t>
      </w:r>
      <w:proofErr w:type="spellEnd"/>
      <w:r w:rsidRPr="007D5C78">
        <w:rPr>
          <w:rFonts w:ascii="Consolas" w:hAnsi="Consolas" w:cs="Consolas"/>
          <w:color w:val="333333"/>
        </w:rPr>
        <w:t>(</w:t>
      </w:r>
      <w:proofErr w:type="gramEnd"/>
      <w:r w:rsidRPr="007D5C78">
        <w:rPr>
          <w:rFonts w:ascii="Consolas" w:hAnsi="Consolas" w:cs="Consolas"/>
          <w:color w:val="333333"/>
        </w:rPr>
        <w:t>'Decomposition using UMAP')</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umap_data</w:t>
      </w:r>
      <w:proofErr w:type="spellEnd"/>
      <w:r w:rsidRPr="007D5C78">
        <w:rPr>
          <w:rFonts w:ascii="Consolas" w:hAnsi="Consolas" w:cs="Consolas"/>
          <w:color w:val="333333"/>
        </w:rPr>
        <w:t xml:space="preserve">[:,0], </w:t>
      </w:r>
      <w:proofErr w:type="spellStart"/>
      <w:r w:rsidRPr="007D5C78">
        <w:rPr>
          <w:rFonts w:ascii="Consolas" w:hAnsi="Consolas" w:cs="Consolas"/>
          <w:color w:val="333333"/>
        </w:rPr>
        <w:t>umap_data</w:t>
      </w:r>
      <w:proofErr w:type="spellEnd"/>
      <w:r w:rsidRPr="007D5C78">
        <w:rPr>
          <w:rFonts w:ascii="Consolas" w:hAnsi="Consolas" w:cs="Consolas"/>
          <w:color w:val="333333"/>
        </w:rPr>
        <w:t>[:,1])</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umap_data</w:t>
      </w:r>
      <w:proofErr w:type="spellEnd"/>
      <w:r w:rsidRPr="007D5C78">
        <w:rPr>
          <w:rFonts w:ascii="Consolas" w:hAnsi="Consolas" w:cs="Consolas"/>
          <w:color w:val="333333"/>
        </w:rPr>
        <w:t xml:space="preserve">[:,1], </w:t>
      </w:r>
      <w:proofErr w:type="spellStart"/>
      <w:r w:rsidRPr="007D5C78">
        <w:rPr>
          <w:rFonts w:ascii="Consolas" w:hAnsi="Consolas" w:cs="Consolas"/>
          <w:color w:val="333333"/>
        </w:rPr>
        <w:t>umap_data</w:t>
      </w:r>
      <w:proofErr w:type="spellEnd"/>
      <w:r w:rsidRPr="007D5C78">
        <w:rPr>
          <w:rFonts w:ascii="Consolas" w:hAnsi="Consolas" w:cs="Consolas"/>
          <w:color w:val="333333"/>
        </w:rPr>
        <w:t>[:,2])</w:t>
      </w:r>
    </w:p>
    <w:p w:rsidR="0042503B" w:rsidRPr="007D5C78" w:rsidRDefault="0042503B" w:rsidP="0042503B">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spellStart"/>
      <w:proofErr w:type="gramStart"/>
      <w:r w:rsidRPr="007D5C78">
        <w:rPr>
          <w:rFonts w:ascii="Consolas" w:hAnsi="Consolas" w:cs="Consolas"/>
          <w:color w:val="333333"/>
        </w:rPr>
        <w:t>plt.scatter</w:t>
      </w:r>
      <w:proofErr w:type="spellEnd"/>
      <w:r w:rsidRPr="007D5C78">
        <w:rPr>
          <w:rFonts w:ascii="Consolas" w:hAnsi="Consolas" w:cs="Consolas"/>
          <w:color w:val="333333"/>
        </w:rPr>
        <w:t>(</w:t>
      </w:r>
      <w:proofErr w:type="spellStart"/>
      <w:proofErr w:type="gramEnd"/>
      <w:r w:rsidRPr="007D5C78">
        <w:rPr>
          <w:rFonts w:ascii="Consolas" w:hAnsi="Consolas" w:cs="Consolas"/>
          <w:color w:val="333333"/>
        </w:rPr>
        <w:t>umap_data</w:t>
      </w:r>
      <w:proofErr w:type="spellEnd"/>
      <w:r w:rsidRPr="007D5C78">
        <w:rPr>
          <w:rFonts w:ascii="Consolas" w:hAnsi="Consolas" w:cs="Consolas"/>
          <w:color w:val="333333"/>
        </w:rPr>
        <w:t xml:space="preserve">[:,2], </w:t>
      </w:r>
      <w:proofErr w:type="spellStart"/>
      <w:r w:rsidRPr="007D5C78">
        <w:rPr>
          <w:rFonts w:ascii="Consolas" w:hAnsi="Consolas" w:cs="Consolas"/>
          <w:color w:val="333333"/>
        </w:rPr>
        <w:t>umap_data</w:t>
      </w:r>
      <w:proofErr w:type="spellEnd"/>
      <w:r w:rsidRPr="007D5C78">
        <w:rPr>
          <w:rFonts w:ascii="Consolas" w:hAnsi="Consolas" w:cs="Consolas"/>
          <w:color w:val="333333"/>
        </w:rPr>
        <w:t>[:,0])</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3610841" cy="2427316"/>
            <wp:effectExtent l="19050" t="0" r="8659" b="0"/>
            <wp:docPr id="67" name="Picture 67" descr="https://s3-ap-south-1.amazonaws.com/av-blog-media/wp-content/uploads/2018/08/Screenshot-from-2018-08-24-17-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p-south-1.amazonaws.com/av-blog-media/wp-content/uploads/2018/08/Screenshot-from-2018-08-24-17-02-50.png"/>
                    <pic:cNvPicPr>
                      <a:picLocks noChangeAspect="1" noChangeArrowheads="1"/>
                    </pic:cNvPicPr>
                  </pic:nvPicPr>
                  <pic:blipFill>
                    <a:blip r:embed="rId53" cstate="print"/>
                    <a:srcRect/>
                    <a:stretch>
                      <a:fillRect/>
                    </a:stretch>
                  </pic:blipFill>
                  <pic:spPr bwMode="auto">
                    <a:xfrm>
                      <a:off x="0" y="0"/>
                      <a:ext cx="3611459" cy="2427732"/>
                    </a:xfrm>
                    <a:prstGeom prst="rect">
                      <a:avLst/>
                    </a:prstGeom>
                    <a:noFill/>
                    <a:ln w="9525">
                      <a:noFill/>
                      <a:miter lim="800000"/>
                      <a:headEnd/>
                      <a:tailEnd/>
                    </a:ln>
                  </pic:spPr>
                </pic:pic>
              </a:graphicData>
            </a:graphic>
          </wp:inline>
        </w:drawing>
      </w:r>
    </w:p>
    <w:p w:rsidR="0042503B" w:rsidRPr="0042503B" w:rsidRDefault="0042503B" w:rsidP="0042503B">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42503B">
        <w:rPr>
          <w:rFonts w:ascii="Arial" w:hAnsi="Arial" w:cs="Arial"/>
          <w:sz w:val="16"/>
          <w:szCs w:val="16"/>
          <w:shd w:val="clear" w:color="auto" w:fill="FFFFFF"/>
        </w:rPr>
        <w:t>The dimensions have been reduced and we can visualize the different transformed components. There is very less correlation between the transformed variables. Let us compare the results from UMAP and t-SNE:</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5943600" cy="1914520"/>
            <wp:effectExtent l="19050" t="0" r="0" b="0"/>
            <wp:docPr id="70" name="Picture 70" descr="https://s3-ap-south-1.amazonaws.com/av-blog-media/wp-content/uploads/2018/08/Screenshot-from-2018-08-24-17-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p-south-1.amazonaws.com/av-blog-media/wp-content/uploads/2018/08/Screenshot-from-2018-08-24-17-05-56.png"/>
                    <pic:cNvPicPr>
                      <a:picLocks noChangeAspect="1" noChangeArrowheads="1"/>
                    </pic:cNvPicPr>
                  </pic:nvPicPr>
                  <pic:blipFill>
                    <a:blip r:embed="rId54" cstate="print"/>
                    <a:srcRect/>
                    <a:stretch>
                      <a:fillRect/>
                    </a:stretch>
                  </pic:blipFill>
                  <pic:spPr bwMode="auto">
                    <a:xfrm>
                      <a:off x="0" y="0"/>
                      <a:ext cx="5943600" cy="191452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We can see that the correlation between the components obtained from UMAP is quite less as compared to the correlation between the components obtained from t-SNE. Hence, UMAP tends to give better results.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 xml:space="preserve">As mentioned in UMAP’s </w:t>
      </w:r>
      <w:proofErr w:type="spellStart"/>
      <w:r w:rsidRPr="0042503B">
        <w:rPr>
          <w:rStyle w:val="Strong"/>
          <w:rFonts w:ascii="Arial" w:eastAsiaTheme="majorEastAsia" w:hAnsi="Arial" w:cs="Arial"/>
          <w:sz w:val="16"/>
          <w:szCs w:val="16"/>
        </w:rPr>
        <w:t>GitHub</w:t>
      </w:r>
      <w:proofErr w:type="spellEnd"/>
      <w:r w:rsidRPr="0042503B">
        <w:rPr>
          <w:rStyle w:val="Strong"/>
          <w:rFonts w:ascii="Arial" w:eastAsiaTheme="majorEastAsia" w:hAnsi="Arial" w:cs="Arial"/>
          <w:sz w:val="16"/>
          <w:szCs w:val="16"/>
        </w:rPr>
        <w:t xml:space="preserve"> repository, it often performs better at preserving aspects of the global structure of the data than t-SNE. This means that it can often provide a better “big picture” view of the data as well as preserving local neighbor relations.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Take a deep breath. We have covered quite a lot of the dimensionality reduction techniques out there. Let’s briefly summarize where each of them can be used.</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lastRenderedPageBreak/>
        <w:t>4. Brief Summary of when to use each Dimensionality Reduction Technique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this section, we will briefly summarize the use cases of each dimensionality reduction technique that we covered. It’s important to understand where you can, and should, use a certain technique as it helps save time, effort and computational power.</w:t>
      </w:r>
    </w:p>
    <w:p w:rsidR="0042503B"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3997498" cy="2410691"/>
            <wp:effectExtent l="19050" t="0" r="3002" b="0"/>
            <wp:docPr id="73" name="Picture 73" descr="https://s3-ap-south-1.amazonaws.com/av-blog-media/wp-content/uploads/2018/08/Screenshot-from-2018-08-10-12-0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p-south-1.amazonaws.com/av-blog-media/wp-content/uploads/2018/08/Screenshot-from-2018-08-10-12-07-43.png"/>
                    <pic:cNvPicPr>
                      <a:picLocks noChangeAspect="1" noChangeArrowheads="1"/>
                    </pic:cNvPicPr>
                  </pic:nvPicPr>
                  <pic:blipFill>
                    <a:blip r:embed="rId55" cstate="print"/>
                    <a:srcRect/>
                    <a:stretch>
                      <a:fillRect/>
                    </a:stretch>
                  </pic:blipFill>
                  <pic:spPr bwMode="auto">
                    <a:xfrm>
                      <a:off x="0" y="0"/>
                      <a:ext cx="3999441" cy="2411863"/>
                    </a:xfrm>
                    <a:prstGeom prst="rect">
                      <a:avLst/>
                    </a:prstGeom>
                    <a:noFill/>
                    <a:ln w="9525">
                      <a:noFill/>
                      <a:miter lim="800000"/>
                      <a:headEnd/>
                      <a:tailEnd/>
                    </a:ln>
                  </pic:spPr>
                </pic:pic>
              </a:graphicData>
            </a:graphic>
          </wp:inline>
        </w:drawing>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Missing Value Ratio</w:t>
      </w:r>
      <w:r w:rsidRPr="0042503B">
        <w:rPr>
          <w:rFonts w:ascii="Arial" w:eastAsia="Times New Roman" w:hAnsi="Arial" w:cs="Arial"/>
          <w:sz w:val="16"/>
          <w:szCs w:val="16"/>
        </w:rPr>
        <w:t>: If the dataset has too many missing values, we use this approach to reduce the number of variables. We can drop the variables having a large number of missing values in them</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Low Variance filter</w:t>
      </w:r>
      <w:r w:rsidRPr="0042503B">
        <w:rPr>
          <w:rFonts w:ascii="Arial" w:eastAsia="Times New Roman" w:hAnsi="Arial" w:cs="Arial"/>
          <w:sz w:val="16"/>
          <w:szCs w:val="16"/>
        </w:rPr>
        <w:t>: We apply this approach to identify and drop constant variables from the dataset. The target variable is not unduly affected by variables with low variance, and hence these variables can be safely dropped</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High Correlation filter</w:t>
      </w:r>
      <w:r w:rsidRPr="0042503B">
        <w:rPr>
          <w:rFonts w:ascii="Arial" w:eastAsia="Times New Roman" w:hAnsi="Arial" w:cs="Arial"/>
          <w:sz w:val="16"/>
          <w:szCs w:val="16"/>
        </w:rPr>
        <w:t xml:space="preserve">: A pair of variables having high correlation increases </w:t>
      </w:r>
      <w:proofErr w:type="spellStart"/>
      <w:r w:rsidRPr="0042503B">
        <w:rPr>
          <w:rFonts w:ascii="Arial" w:eastAsia="Times New Roman" w:hAnsi="Arial" w:cs="Arial"/>
          <w:sz w:val="16"/>
          <w:szCs w:val="16"/>
        </w:rPr>
        <w:t>multicollinearity</w:t>
      </w:r>
      <w:proofErr w:type="spellEnd"/>
      <w:r w:rsidRPr="0042503B">
        <w:rPr>
          <w:rFonts w:ascii="Arial" w:eastAsia="Times New Roman" w:hAnsi="Arial" w:cs="Arial"/>
          <w:sz w:val="16"/>
          <w:szCs w:val="16"/>
        </w:rPr>
        <w:t xml:space="preserve"> in the dataset. So, we can use this technique to find highly correlated features and drop them accordingly</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Random Forest</w:t>
      </w:r>
      <w:r w:rsidRPr="0042503B">
        <w:rPr>
          <w:rFonts w:ascii="Arial" w:eastAsia="Times New Roman" w:hAnsi="Arial" w:cs="Arial"/>
          <w:sz w:val="16"/>
          <w:szCs w:val="16"/>
        </w:rPr>
        <w:t xml:space="preserve">: This is one of the most commonly used techniques which </w:t>
      </w:r>
      <w:proofErr w:type="gramStart"/>
      <w:r w:rsidRPr="0042503B">
        <w:rPr>
          <w:rFonts w:ascii="Arial" w:eastAsia="Times New Roman" w:hAnsi="Arial" w:cs="Arial"/>
          <w:sz w:val="16"/>
          <w:szCs w:val="16"/>
        </w:rPr>
        <w:t>tells</w:t>
      </w:r>
      <w:proofErr w:type="gramEnd"/>
      <w:r w:rsidRPr="0042503B">
        <w:rPr>
          <w:rFonts w:ascii="Arial" w:eastAsia="Times New Roman" w:hAnsi="Arial" w:cs="Arial"/>
          <w:sz w:val="16"/>
          <w:szCs w:val="16"/>
        </w:rPr>
        <w:t xml:space="preserve"> us the importance of each feature present in the dataset. We can find the importance of each feature and keep the top most features, resulting in dimensionality reduction</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Both </w:t>
      </w:r>
      <w:r w:rsidRPr="0042503B">
        <w:rPr>
          <w:rFonts w:ascii="Arial" w:eastAsia="Times New Roman" w:hAnsi="Arial" w:cs="Arial"/>
          <w:b/>
          <w:bCs/>
          <w:sz w:val="16"/>
          <w:szCs w:val="16"/>
        </w:rPr>
        <w:t>Backward Feature Elimination</w:t>
      </w:r>
      <w:r w:rsidRPr="0042503B">
        <w:rPr>
          <w:rFonts w:ascii="Arial" w:eastAsia="Times New Roman" w:hAnsi="Arial" w:cs="Arial"/>
          <w:sz w:val="16"/>
          <w:szCs w:val="16"/>
        </w:rPr>
        <w:t> and </w:t>
      </w:r>
      <w:r w:rsidRPr="0042503B">
        <w:rPr>
          <w:rFonts w:ascii="Arial" w:eastAsia="Times New Roman" w:hAnsi="Arial" w:cs="Arial"/>
          <w:b/>
          <w:bCs/>
          <w:sz w:val="16"/>
          <w:szCs w:val="16"/>
        </w:rPr>
        <w:t>Forward Feature Selection</w:t>
      </w:r>
      <w:r w:rsidRPr="0042503B">
        <w:rPr>
          <w:rFonts w:ascii="Arial" w:eastAsia="Times New Roman" w:hAnsi="Arial" w:cs="Arial"/>
          <w:sz w:val="16"/>
          <w:szCs w:val="16"/>
        </w:rPr>
        <w:t> techniques take a lot of computational time and are thus generally used on smaller datasets</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Factor Analysis</w:t>
      </w:r>
      <w:r w:rsidRPr="0042503B">
        <w:rPr>
          <w:rFonts w:ascii="Arial" w:eastAsia="Times New Roman" w:hAnsi="Arial" w:cs="Arial"/>
          <w:sz w:val="16"/>
          <w:szCs w:val="16"/>
        </w:rPr>
        <w:t>: This technique is best suited for situations where we have highly correlated set of variables. It divides the variables based on their correlation into different groups, and represents each group with a factor</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Principal Component Analysis</w:t>
      </w:r>
      <w:r w:rsidRPr="0042503B">
        <w:rPr>
          <w:rFonts w:ascii="Arial" w:eastAsia="Times New Roman" w:hAnsi="Arial" w:cs="Arial"/>
          <w:sz w:val="16"/>
          <w:szCs w:val="16"/>
        </w:rPr>
        <w:t>: This is one of the most widely used techniques for dealing with linear data. It divides the data into a set of components which try to explain as much variance as possible</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Independent Component Analysis</w:t>
      </w:r>
      <w:r w:rsidRPr="0042503B">
        <w:rPr>
          <w:rFonts w:ascii="Arial" w:eastAsia="Times New Roman" w:hAnsi="Arial" w:cs="Arial"/>
          <w:sz w:val="16"/>
          <w:szCs w:val="16"/>
        </w:rPr>
        <w:t>: We can use ICA to transform the data into independent components which describe the data using less number of components</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ISOMAP</w:t>
      </w:r>
      <w:r w:rsidRPr="0042503B">
        <w:rPr>
          <w:rFonts w:ascii="Arial" w:eastAsia="Times New Roman" w:hAnsi="Arial" w:cs="Arial"/>
          <w:sz w:val="16"/>
          <w:szCs w:val="16"/>
        </w:rPr>
        <w:t>: We use this technique when the data is strongly non-linear</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proofErr w:type="gramStart"/>
      <w:r w:rsidRPr="0042503B">
        <w:rPr>
          <w:rFonts w:ascii="Arial" w:eastAsia="Times New Roman" w:hAnsi="Arial" w:cs="Arial"/>
          <w:b/>
          <w:bCs/>
          <w:sz w:val="16"/>
          <w:szCs w:val="16"/>
        </w:rPr>
        <w:t>t-SNE</w:t>
      </w:r>
      <w:proofErr w:type="gramEnd"/>
      <w:r w:rsidRPr="0042503B">
        <w:rPr>
          <w:rFonts w:ascii="Arial" w:eastAsia="Times New Roman" w:hAnsi="Arial" w:cs="Arial"/>
          <w:sz w:val="16"/>
          <w:szCs w:val="16"/>
        </w:rPr>
        <w:t>: This technique also works well when the data is strongly non-linear. It works extremely well for visualizations as well</w:t>
      </w:r>
    </w:p>
    <w:p w:rsidR="0042503B" w:rsidRPr="0042503B" w:rsidRDefault="0042503B" w:rsidP="00A66BC5">
      <w:pPr>
        <w:numPr>
          <w:ilvl w:val="0"/>
          <w:numId w:val="6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UMAP</w:t>
      </w:r>
      <w:r w:rsidRPr="0042503B">
        <w:rPr>
          <w:rFonts w:ascii="Arial" w:eastAsia="Times New Roman" w:hAnsi="Arial" w:cs="Arial"/>
          <w:sz w:val="16"/>
          <w:szCs w:val="16"/>
        </w:rPr>
        <w:t>: This technique works well for high dimensional data. Its run-time is shorter as compared to t-SNE</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End Notes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This is as comprehensive an article on dimensionality reduction as you’ll find anywhere! I had a lot of fun writing it and found a few new ways of dealing with high number of variables I hadn’t used before (like UMAP).</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Dealing with thousands and millions of features is a must-have skill for any data scientist. The amount of data we are generating each day is unprecedented and we need to find different ways to figure out how to use it. Dimensionality reduction is a very useful way to do this and has worked wonders for me, both in a professional setting as well as in machine learning </w:t>
      </w:r>
      <w:proofErr w:type="spellStart"/>
      <w:r w:rsidRPr="0042503B">
        <w:rPr>
          <w:rFonts w:ascii="Arial" w:hAnsi="Arial" w:cs="Arial"/>
          <w:sz w:val="16"/>
          <w:szCs w:val="16"/>
        </w:rPr>
        <w:t>hackathons</w:t>
      </w:r>
      <w:proofErr w:type="spellEnd"/>
      <w:r w:rsidRPr="0042503B">
        <w:rPr>
          <w:rFonts w:ascii="Arial" w:hAnsi="Arial" w:cs="Arial"/>
          <w:sz w:val="16"/>
          <w:szCs w:val="16"/>
        </w:rPr>
        <w: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I’m looking forward to hearing your feedback and ideas in the comments section below.</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 xml:space="preserve">You can also read this article on Analytics </w:t>
      </w:r>
      <w:proofErr w:type="spellStart"/>
      <w:r w:rsidRPr="0042503B">
        <w:rPr>
          <w:rFonts w:ascii="Arial" w:hAnsi="Arial" w:cs="Arial"/>
          <w:sz w:val="16"/>
          <w:szCs w:val="16"/>
          <w:shd w:val="clear" w:color="auto" w:fill="FFFFFF"/>
        </w:rPr>
        <w:t>Vidhya's</w:t>
      </w:r>
      <w:proofErr w:type="spellEnd"/>
      <w:r w:rsidRPr="0042503B">
        <w:rPr>
          <w:rFonts w:ascii="Arial" w:hAnsi="Arial" w:cs="Arial"/>
          <w:sz w:val="16"/>
          <w:szCs w:val="16"/>
          <w:shd w:val="clear" w:color="auto" w:fill="FFFFFF"/>
        </w:rPr>
        <w:t xml:space="preserve"> Android APP</w:t>
      </w:r>
    </w:p>
    <w:p w:rsidR="0042503B" w:rsidRDefault="0042503B" w:rsidP="0042503B">
      <w:pPr>
        <w:pStyle w:val="Heading3"/>
        <w:rPr>
          <w:rFonts w:ascii="Arial" w:hAnsi="Arial" w:cs="Arial"/>
          <w:b w:val="0"/>
          <w:bCs w:val="0"/>
          <w:color w:val="191919"/>
        </w:rPr>
      </w:pPr>
    </w:p>
    <w:p w:rsidR="0042503B" w:rsidRPr="00A45BA7" w:rsidRDefault="0042503B" w:rsidP="0042503B">
      <w:pPr>
        <w:pStyle w:val="Heading3"/>
        <w:rPr>
          <w:rFonts w:ascii="Arial" w:hAnsi="Arial" w:cs="Arial"/>
          <w:b w:val="0"/>
          <w:bCs w:val="0"/>
          <w:color w:val="191919"/>
          <w:u w:val="single"/>
        </w:rPr>
      </w:pPr>
      <w:r w:rsidRPr="00A45BA7">
        <w:rPr>
          <w:rFonts w:ascii="Arial" w:hAnsi="Arial" w:cs="Arial"/>
          <w:b w:val="0"/>
          <w:bCs w:val="0"/>
          <w:color w:val="191919"/>
          <w:u w:val="single"/>
        </w:rPr>
        <w:t>NLP Assessment Test</w:t>
      </w:r>
    </w:p>
    <w:p w:rsidR="0042503B" w:rsidRPr="0042503B" w:rsidRDefault="0042503B" w:rsidP="0042503B">
      <w:pPr>
        <w:pStyle w:val="NormalWeb"/>
        <w:shd w:val="clear" w:color="auto" w:fill="FFFFFF"/>
        <w:spacing w:before="0" w:beforeAutospacing="0" w:after="183" w:afterAutospacing="0"/>
        <w:rPr>
          <w:sz w:val="18"/>
          <w:szCs w:val="18"/>
          <w:u w:val="single"/>
        </w:rPr>
      </w:pPr>
      <w:r w:rsidRPr="0042503B">
        <w:rPr>
          <w:sz w:val="18"/>
          <w:szCs w:val="18"/>
          <w:u w:val="single"/>
        </w:rPr>
        <w:t>NLP assessment test is specially designed to help you choose the right path in your journey of becoming a data scientist. Check if you are the right fit for the course.</w:t>
      </w:r>
    </w:p>
    <w:p w:rsidR="0042503B" w:rsidRPr="0042503B" w:rsidRDefault="0042503B" w:rsidP="0042503B">
      <w:pPr>
        <w:pStyle w:val="NormalWeb"/>
        <w:shd w:val="clear" w:color="auto" w:fill="FFFFFF"/>
        <w:spacing w:before="0" w:beforeAutospacing="0" w:after="183" w:afterAutospacing="0"/>
        <w:rPr>
          <w:sz w:val="16"/>
          <w:szCs w:val="16"/>
        </w:rPr>
      </w:pPr>
      <w:r w:rsidRPr="0042503B">
        <w:rPr>
          <w:sz w:val="18"/>
          <w:szCs w:val="18"/>
        </w:rPr>
        <w:t xml:space="preserve">Natural Language </w:t>
      </w:r>
      <w:proofErr w:type="gramStart"/>
      <w:r w:rsidRPr="0042503B">
        <w:rPr>
          <w:sz w:val="18"/>
          <w:szCs w:val="18"/>
        </w:rPr>
        <w:t>Processing(</w:t>
      </w:r>
      <w:proofErr w:type="gramEnd"/>
      <w:r w:rsidRPr="0042503B">
        <w:rPr>
          <w:sz w:val="18"/>
          <w:szCs w:val="18"/>
        </w:rPr>
        <w:t>NLP) is the art of extracting information from unstructured text. This course teaches you basics of Python, Regular Expression, Topic Modeling, various techniques life TF-IDF, NLP using Neural Networks and Deep Learning</w:t>
      </w:r>
      <w:r w:rsidRPr="0042503B">
        <w:rPr>
          <w:sz w:val="16"/>
          <w:szCs w:val="16"/>
        </w:rPr>
        <w:t xml:space="preserve">. </w:t>
      </w:r>
    </w:p>
    <w:p w:rsidR="0042503B" w:rsidRPr="0042503B" w:rsidRDefault="0042503B" w:rsidP="0042503B">
      <w:pPr>
        <w:pStyle w:val="Heading3"/>
        <w:shd w:val="clear" w:color="auto" w:fill="E1EDF9"/>
        <w:rPr>
          <w:rFonts w:ascii="Arial" w:hAnsi="Arial" w:cs="Arial"/>
          <w:b w:val="0"/>
          <w:bCs w:val="0"/>
          <w:color w:val="191919"/>
          <w:sz w:val="16"/>
          <w:szCs w:val="16"/>
        </w:rPr>
      </w:pPr>
      <w:r w:rsidRPr="0042503B">
        <w:rPr>
          <w:rFonts w:ascii="Arial" w:hAnsi="Arial" w:cs="Arial"/>
          <w:b w:val="0"/>
          <w:bCs w:val="0"/>
          <w:color w:val="191919"/>
          <w:sz w:val="16"/>
          <w:szCs w:val="16"/>
        </w:rPr>
        <w:t>About Natural Language Processing (NLP) using Python Course</w:t>
      </w:r>
    </w:p>
    <w:p w:rsidR="0042503B" w:rsidRDefault="0042503B" w:rsidP="0042503B">
      <w:pPr>
        <w:pStyle w:val="NormalWeb"/>
        <w:shd w:val="clear" w:color="auto" w:fill="E1EDF9"/>
        <w:spacing w:before="0" w:beforeAutospacing="0"/>
        <w:rPr>
          <w:rFonts w:ascii="Arial" w:hAnsi="Arial" w:cs="Arial"/>
          <w:color w:val="191919"/>
          <w:sz w:val="14"/>
          <w:szCs w:val="14"/>
        </w:rPr>
      </w:pPr>
      <w:r>
        <w:rPr>
          <w:rStyle w:val="Strong"/>
          <w:rFonts w:ascii="Arial" w:eastAsiaTheme="majorEastAsia" w:hAnsi="Arial" w:cs="Arial"/>
          <w:color w:val="191919"/>
          <w:sz w:val="14"/>
          <w:szCs w:val="14"/>
        </w:rPr>
        <w:t>Why pursue Natural Language Processing (NLP)?</w:t>
      </w:r>
    </w:p>
    <w:p w:rsidR="0042503B" w:rsidRDefault="0042503B" w:rsidP="00A66BC5">
      <w:pPr>
        <w:pStyle w:val="NormalWeb"/>
        <w:numPr>
          <w:ilvl w:val="0"/>
          <w:numId w:val="66"/>
        </w:numPr>
        <w:shd w:val="clear" w:color="auto" w:fill="E1EDF9"/>
        <w:spacing w:before="0" w:beforeAutospacing="0"/>
        <w:rPr>
          <w:rFonts w:ascii="Arial" w:hAnsi="Arial" w:cs="Arial"/>
          <w:color w:val="191919"/>
          <w:sz w:val="14"/>
          <w:szCs w:val="14"/>
        </w:rPr>
      </w:pPr>
      <w:r>
        <w:rPr>
          <w:rFonts w:ascii="Arial" w:hAnsi="Arial" w:cs="Arial"/>
          <w:color w:val="191919"/>
          <w:sz w:val="14"/>
          <w:szCs w:val="14"/>
        </w:rPr>
        <w:t xml:space="preserve">More than 80% of the data in this world is unstructured in nature, which includes text. You need text mining and Natural Language </w:t>
      </w:r>
      <w:proofErr w:type="gramStart"/>
      <w:r>
        <w:rPr>
          <w:rFonts w:ascii="Arial" w:hAnsi="Arial" w:cs="Arial"/>
          <w:color w:val="191919"/>
          <w:sz w:val="14"/>
          <w:szCs w:val="14"/>
        </w:rPr>
        <w:t>processing  (</w:t>
      </w:r>
      <w:proofErr w:type="gramEnd"/>
      <w:r>
        <w:rPr>
          <w:rFonts w:ascii="Arial" w:hAnsi="Arial" w:cs="Arial"/>
          <w:color w:val="191919"/>
          <w:sz w:val="14"/>
          <w:szCs w:val="14"/>
        </w:rPr>
        <w:t>NLP) to make sense out of this data.</w:t>
      </w:r>
    </w:p>
    <w:p w:rsidR="0042503B" w:rsidRDefault="0042503B" w:rsidP="00A66BC5">
      <w:pPr>
        <w:pStyle w:val="NormalWeb"/>
        <w:numPr>
          <w:ilvl w:val="0"/>
          <w:numId w:val="66"/>
        </w:numPr>
        <w:shd w:val="clear" w:color="auto" w:fill="E1EDF9"/>
        <w:spacing w:before="0" w:beforeAutospacing="0"/>
        <w:rPr>
          <w:rFonts w:ascii="Arial" w:hAnsi="Arial" w:cs="Arial"/>
          <w:color w:val="191919"/>
          <w:sz w:val="14"/>
          <w:szCs w:val="14"/>
        </w:rPr>
      </w:pPr>
      <w:r>
        <w:rPr>
          <w:rFonts w:ascii="Arial" w:hAnsi="Arial" w:cs="Arial"/>
          <w:color w:val="191919"/>
          <w:sz w:val="14"/>
          <w:szCs w:val="14"/>
        </w:rPr>
        <w:t>Natural Language Processing (NLP) helps you extract insights from emails of customers, their tweets, text messages.</w:t>
      </w:r>
    </w:p>
    <w:p w:rsidR="0042503B" w:rsidRDefault="0042503B" w:rsidP="00A66BC5">
      <w:pPr>
        <w:pStyle w:val="NormalWeb"/>
        <w:numPr>
          <w:ilvl w:val="0"/>
          <w:numId w:val="66"/>
        </w:numPr>
        <w:shd w:val="clear" w:color="auto" w:fill="E1EDF9"/>
        <w:spacing w:before="0" w:beforeAutospacing="0"/>
        <w:rPr>
          <w:rFonts w:ascii="Arial" w:hAnsi="Arial" w:cs="Arial"/>
          <w:color w:val="191919"/>
          <w:sz w:val="14"/>
          <w:szCs w:val="14"/>
        </w:rPr>
      </w:pPr>
      <w:r>
        <w:rPr>
          <w:rFonts w:ascii="Arial" w:hAnsi="Arial" w:cs="Arial"/>
          <w:color w:val="191919"/>
          <w:sz w:val="14"/>
          <w:szCs w:val="14"/>
        </w:rPr>
        <w:t xml:space="preserve">Natural Language Processing (NLP) can power many applications, such as language translation, question answering systems, </w:t>
      </w:r>
      <w:proofErr w:type="spellStart"/>
      <w:r>
        <w:rPr>
          <w:rFonts w:ascii="Arial" w:hAnsi="Arial" w:cs="Arial"/>
          <w:color w:val="191919"/>
          <w:sz w:val="14"/>
          <w:szCs w:val="14"/>
        </w:rPr>
        <w:t>chatbots</w:t>
      </w:r>
      <w:proofErr w:type="spellEnd"/>
      <w:r>
        <w:rPr>
          <w:rFonts w:ascii="Arial" w:hAnsi="Arial" w:cs="Arial"/>
          <w:color w:val="191919"/>
          <w:sz w:val="14"/>
          <w:szCs w:val="14"/>
        </w:rPr>
        <w:t xml:space="preserve"> and document summarizers.</w:t>
      </w:r>
    </w:p>
    <w:p w:rsidR="0042503B" w:rsidRPr="002E397A" w:rsidRDefault="0042503B" w:rsidP="0042503B">
      <w:pPr>
        <w:spacing w:after="100" w:afterAutospacing="1" w:line="240" w:lineRule="auto"/>
        <w:rPr>
          <w:rFonts w:ascii="Times New Roman" w:eastAsia="Times New Roman" w:hAnsi="Times New Roman" w:cs="Times New Roman"/>
          <w:sz w:val="20"/>
          <w:szCs w:val="20"/>
        </w:rPr>
      </w:pPr>
      <w:r w:rsidRPr="002E397A">
        <w:rPr>
          <w:rFonts w:ascii="Times New Roman" w:eastAsia="Times New Roman" w:hAnsi="Times New Roman" w:cs="Times New Roman"/>
          <w:b/>
          <w:bCs/>
          <w:sz w:val="20"/>
          <w:szCs w:val="20"/>
        </w:rPr>
        <w:t xml:space="preserve">Key </w:t>
      </w:r>
      <w:proofErr w:type="spellStart"/>
      <w:r w:rsidRPr="002E397A">
        <w:rPr>
          <w:rFonts w:ascii="Times New Roman" w:eastAsia="Times New Roman" w:hAnsi="Times New Roman" w:cs="Times New Roman"/>
          <w:b/>
          <w:bCs/>
          <w:sz w:val="20"/>
          <w:szCs w:val="20"/>
        </w:rPr>
        <w:t>Takeways</w:t>
      </w:r>
      <w:proofErr w:type="spellEnd"/>
      <w:r w:rsidRPr="002E397A">
        <w:rPr>
          <w:rFonts w:ascii="Times New Roman" w:eastAsia="Times New Roman" w:hAnsi="Times New Roman" w:cs="Times New Roman"/>
          <w:b/>
          <w:bCs/>
          <w:sz w:val="20"/>
          <w:szCs w:val="20"/>
        </w:rPr>
        <w:t xml:space="preserve"> from the Natural Language Processing using Python course:</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Understand the nature of text data and how to work with it.</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Learn about different text pre-processing techniques.</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Learn how to perform Parts-of-Speech Tagging and Named Entity Recognition</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Learn about the important techniques for feature extraction from text.</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Understand how deep learning can be used to solve complex tasks in NLP.</w:t>
      </w:r>
    </w:p>
    <w:p w:rsidR="0042503B" w:rsidRPr="002E397A" w:rsidRDefault="0042503B" w:rsidP="00A66BC5">
      <w:pPr>
        <w:numPr>
          <w:ilvl w:val="0"/>
          <w:numId w:val="67"/>
        </w:numPr>
        <w:spacing w:after="0" w:line="240" w:lineRule="auto"/>
        <w:rPr>
          <w:rFonts w:ascii="Times New Roman" w:eastAsia="Times New Roman" w:hAnsi="Times New Roman" w:cs="Times New Roman"/>
          <w:sz w:val="16"/>
          <w:szCs w:val="16"/>
        </w:rPr>
      </w:pPr>
      <w:r w:rsidRPr="002E397A">
        <w:rPr>
          <w:rFonts w:ascii="Times New Roman" w:eastAsia="Times New Roman" w:hAnsi="Times New Roman" w:cs="Times New Roman"/>
          <w:sz w:val="16"/>
          <w:szCs w:val="16"/>
        </w:rPr>
        <w:t>Implement awesome NLP projects using Deep Learning.</w:t>
      </w:r>
    </w:p>
    <w:p w:rsidR="0042503B" w:rsidRPr="002E397A" w:rsidRDefault="0042503B" w:rsidP="0042503B">
      <w:pPr>
        <w:pStyle w:val="Heading4"/>
        <w:shd w:val="clear" w:color="auto" w:fill="E1EDF9"/>
        <w:rPr>
          <w:rFonts w:ascii="Arial" w:hAnsi="Arial" w:cs="Arial"/>
          <w:b w:val="0"/>
          <w:bCs w:val="0"/>
          <w:color w:val="191919"/>
          <w:sz w:val="16"/>
          <w:szCs w:val="16"/>
        </w:rPr>
      </w:pPr>
      <w:r w:rsidRPr="002E397A">
        <w:rPr>
          <w:rFonts w:ascii="Arial" w:hAnsi="Arial" w:cs="Arial"/>
          <w:b w:val="0"/>
          <w:bCs w:val="0"/>
          <w:color w:val="191919"/>
          <w:sz w:val="16"/>
          <w:szCs w:val="16"/>
        </w:rPr>
        <w:t>Why Natural Language Processing?</w:t>
      </w:r>
    </w:p>
    <w:p w:rsidR="0042503B" w:rsidRPr="002E397A" w:rsidRDefault="0042503B" w:rsidP="0042503B">
      <w:pPr>
        <w:pStyle w:val="NormalWeb"/>
        <w:shd w:val="clear" w:color="auto" w:fill="FFFFFF"/>
        <w:spacing w:before="0" w:beforeAutospacing="0" w:after="183" w:afterAutospacing="0"/>
        <w:rPr>
          <w:rFonts w:ascii="Arial" w:hAnsi="Arial" w:cs="Arial"/>
          <w:b/>
          <w:color w:val="595858"/>
          <w:sz w:val="16"/>
          <w:szCs w:val="16"/>
        </w:rPr>
      </w:pPr>
    </w:p>
    <w:p w:rsidR="0042503B" w:rsidRPr="002E397A" w:rsidRDefault="0042503B" w:rsidP="0042503B">
      <w:pPr>
        <w:pStyle w:val="Heading3"/>
        <w:rPr>
          <w:rFonts w:ascii="Arial" w:hAnsi="Arial" w:cs="Arial"/>
          <w:b w:val="0"/>
          <w:bCs w:val="0"/>
          <w:color w:val="191919"/>
          <w:sz w:val="16"/>
          <w:szCs w:val="16"/>
        </w:rPr>
      </w:pPr>
      <w:r w:rsidRPr="002E397A">
        <w:rPr>
          <w:rFonts w:ascii="Arial" w:hAnsi="Arial" w:cs="Arial"/>
          <w:b w:val="0"/>
          <w:bCs w:val="0"/>
          <w:color w:val="191919"/>
          <w:sz w:val="16"/>
          <w:szCs w:val="16"/>
        </w:rPr>
        <w:t>Highlights of Natural Language Processing (NLP) using Python</w:t>
      </w:r>
    </w:p>
    <w:p w:rsidR="0042503B" w:rsidRPr="002E397A" w:rsidRDefault="0042503B" w:rsidP="0042503B">
      <w:pPr>
        <w:pStyle w:val="Heading3"/>
        <w:shd w:val="clear" w:color="auto" w:fill="FFFFFF"/>
        <w:rPr>
          <w:rFonts w:ascii="Arial" w:hAnsi="Arial" w:cs="Arial"/>
          <w:b w:val="0"/>
          <w:bCs w:val="0"/>
          <w:color w:val="191919"/>
          <w:sz w:val="16"/>
          <w:szCs w:val="16"/>
        </w:rPr>
      </w:pPr>
      <w:r w:rsidRPr="002E397A">
        <w:rPr>
          <w:rFonts w:ascii="Arial" w:hAnsi="Arial" w:cs="Arial"/>
          <w:b w:val="0"/>
          <w:bCs w:val="0"/>
          <w:color w:val="191919"/>
          <w:sz w:val="16"/>
          <w:szCs w:val="16"/>
        </w:rPr>
        <w:t>Natural Language Processing (NLP) Using Python Course Curriculum</w:t>
      </w:r>
    </w:p>
    <w:p w:rsidR="0042503B" w:rsidRPr="002E397A" w:rsidRDefault="0042503B" w:rsidP="00A66BC5">
      <w:pPr>
        <w:pStyle w:val="ListParagraph"/>
        <w:numPr>
          <w:ilvl w:val="1"/>
          <w:numId w:val="66"/>
        </w:numPr>
        <w:rPr>
          <w:sz w:val="20"/>
          <w:szCs w:val="20"/>
        </w:rPr>
      </w:pPr>
      <w:r w:rsidRPr="002E397A">
        <w:rPr>
          <w:sz w:val="20"/>
          <w:szCs w:val="20"/>
        </w:rPr>
        <w:t>Course Handouts</w:t>
      </w:r>
    </w:p>
    <w:p w:rsidR="0042503B" w:rsidRPr="002E397A" w:rsidRDefault="0042503B" w:rsidP="0042503B">
      <w:pPr>
        <w:pStyle w:val="Heading5"/>
        <w:spacing w:before="0"/>
        <w:rPr>
          <w:rFonts w:ascii="Arial" w:hAnsi="Arial" w:cs="Arial"/>
          <w:color w:val="191919"/>
          <w:sz w:val="16"/>
          <w:szCs w:val="16"/>
        </w:rPr>
      </w:pPr>
      <w:r w:rsidRPr="002E397A">
        <w:rPr>
          <w:rFonts w:ascii="Arial" w:hAnsi="Arial" w:cs="Arial"/>
          <w:bCs/>
          <w:color w:val="191919"/>
          <w:sz w:val="16"/>
          <w:szCs w:val="16"/>
        </w:rPr>
        <w:t xml:space="preserve">Module </w:t>
      </w:r>
      <w:proofErr w:type="gramStart"/>
      <w:r w:rsidRPr="002E397A">
        <w:rPr>
          <w:rFonts w:ascii="Arial" w:hAnsi="Arial" w:cs="Arial"/>
          <w:bCs/>
          <w:color w:val="191919"/>
          <w:sz w:val="16"/>
          <w:szCs w:val="16"/>
        </w:rPr>
        <w:t>1 :</w:t>
      </w:r>
      <w:proofErr w:type="gramEnd"/>
      <w:r w:rsidRPr="002E397A">
        <w:rPr>
          <w:rFonts w:ascii="Arial" w:hAnsi="Arial" w:cs="Arial"/>
          <w:bCs/>
          <w:color w:val="191919"/>
          <w:sz w:val="16"/>
          <w:szCs w:val="16"/>
        </w:rPr>
        <w:t xml:space="preserve"> Introduction to Natural Language Processing</w:t>
      </w:r>
    </w:p>
    <w:p w:rsid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Getting Started</w:t>
      </w:r>
    </w:p>
    <w:p w:rsid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Knowing each other</w:t>
      </w:r>
    </w:p>
    <w:p w:rsid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Welcome to the Course</w:t>
      </w:r>
    </w:p>
    <w:p w:rsidR="0042503B" w:rsidRP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hyperlink r:id="rId56" w:history="1">
        <w:r w:rsidRPr="0042503B">
          <w:rPr>
            <w:rStyle w:val="Hyperlink"/>
            <w:rFonts w:ascii="Arial" w:hAnsi="Arial" w:cs="Arial"/>
            <w:color w:val="191919"/>
            <w:sz w:val="14"/>
            <w:szCs w:val="14"/>
            <w:u w:val="none"/>
          </w:rPr>
          <w:t>About the Course</w:t>
        </w:r>
      </w:hyperlink>
    </w:p>
    <w:p w:rsid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Natural Language Processing</w:t>
      </w:r>
    </w:p>
    <w:p w:rsidR="0042503B" w:rsidRDefault="0042503B" w:rsidP="00A66BC5">
      <w:pPr>
        <w:numPr>
          <w:ilvl w:val="0"/>
          <w:numId w:val="6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Natural Language Processing</w:t>
      </w:r>
    </w:p>
    <w:p w:rsidR="0042503B" w:rsidRDefault="0042503B" w:rsidP="00A66BC5">
      <w:pPr>
        <w:numPr>
          <w:ilvl w:val="0"/>
          <w:numId w:val="68"/>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Podcast with NLP Researcher Sebastian Ruder</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2 :</w:t>
      </w:r>
      <w:proofErr w:type="gramEnd"/>
      <w:r>
        <w:rPr>
          <w:rFonts w:ascii="Arial" w:hAnsi="Arial" w:cs="Arial"/>
          <w:b/>
          <w:bCs/>
          <w:sz w:val="24"/>
          <w:szCs w:val="24"/>
        </w:rPr>
        <w:t xml:space="preserve"> A Refresher to Python</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Linux</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Mac</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Installation steps for Windows</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Packages Installation</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Python</w:t>
      </w:r>
    </w:p>
    <w:p w:rsidR="0042503B" w:rsidRDefault="0042503B" w:rsidP="00A66BC5">
      <w:pPr>
        <w:numPr>
          <w:ilvl w:val="0"/>
          <w:numId w:val="6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Variables and Operators</w:t>
      </w:r>
    </w:p>
    <w:p w:rsidR="0042503B" w:rsidRDefault="0042503B" w:rsidP="00A66BC5">
      <w:pPr>
        <w:numPr>
          <w:ilvl w:val="0"/>
          <w:numId w:val="69"/>
        </w:numPr>
        <w:spacing w:beforeAutospacing="1" w:after="100" w:afterAutospacing="1" w:line="240" w:lineRule="auto"/>
        <w:ind w:left="0"/>
        <w:rPr>
          <w:rStyle w:val="course-curriculumchapter-lesson"/>
          <w:rFonts w:ascii="Arial" w:hAnsi="Arial" w:cs="Arial"/>
          <w:color w:val="191919"/>
          <w:sz w:val="14"/>
          <w:szCs w:val="14"/>
        </w:rPr>
      </w:pPr>
      <w:r>
        <w:rPr>
          <w:rStyle w:val="course-curriculumchapter-lesson"/>
          <w:rFonts w:ascii="Arial" w:hAnsi="Arial" w:cs="Arial"/>
          <w:color w:val="191919"/>
          <w:sz w:val="14"/>
          <w:szCs w:val="14"/>
        </w:rPr>
        <w:t>Exercise : Variables and Operators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Python Lists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Python Lists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lastRenderedPageBreak/>
        <w:t>Dictionaries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Dictionaries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Conditional Statements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Conditional Statements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Loops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Loops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Functions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Python Functions Practice</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Functions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Packages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Packages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Files</w:t>
      </w:r>
    </w:p>
    <w:p w:rsidR="0042503B" w:rsidRPr="002E397A" w:rsidRDefault="0042503B" w:rsidP="00A66BC5">
      <w:pPr>
        <w:numPr>
          <w:ilvl w:val="0"/>
          <w:numId w:val="69"/>
        </w:numPr>
        <w:spacing w:beforeAutospacing="1" w:after="100" w:afterAutospacing="1" w:line="240" w:lineRule="auto"/>
        <w:rPr>
          <w:rFonts w:ascii="Arial" w:eastAsia="Times New Roman" w:hAnsi="Arial" w:cs="Arial"/>
          <w:color w:val="191919"/>
          <w:sz w:val="14"/>
          <w:szCs w:val="14"/>
        </w:rPr>
      </w:pPr>
      <w:r w:rsidRPr="002E397A">
        <w:rPr>
          <w:rFonts w:ascii="Arial" w:eastAsia="Times New Roman" w:hAnsi="Arial" w:cs="Arial"/>
          <w:color w:val="191919"/>
          <w:sz w:val="14"/>
        </w:rPr>
        <w:t>Exercise : Files</w:t>
      </w:r>
    </w:p>
    <w:p w:rsidR="0042503B" w:rsidRDefault="0042503B" w:rsidP="0042503B">
      <w:r>
        <w:rPr>
          <w:rStyle w:val="course-curriculumchapter-number"/>
          <w:rFonts w:ascii="Arial" w:hAnsi="Arial" w:cs="Arial"/>
          <w:color w:val="191919"/>
          <w:sz w:val="14"/>
          <w:szCs w:val="14"/>
        </w:rPr>
        <w:t>4</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3 :</w:t>
      </w:r>
      <w:proofErr w:type="gramEnd"/>
      <w:r>
        <w:rPr>
          <w:rFonts w:ascii="Arial" w:hAnsi="Arial" w:cs="Arial"/>
          <w:b/>
          <w:bCs/>
          <w:sz w:val="24"/>
          <w:szCs w:val="24"/>
        </w:rPr>
        <w:t xml:space="preserve"> Learn to use Regular Expressions</w:t>
      </w:r>
    </w:p>
    <w:p w:rsidR="0042503B" w:rsidRDefault="0042503B" w:rsidP="00A66BC5">
      <w:pPr>
        <w:numPr>
          <w:ilvl w:val="0"/>
          <w:numId w:val="69"/>
        </w:numPr>
        <w:spacing w:beforeAutospacing="1" w:after="100" w:afterAutospacing="1" w:line="240" w:lineRule="auto"/>
        <w:rPr>
          <w:rFonts w:ascii="Arial" w:hAnsi="Arial" w:cs="Arial"/>
          <w:color w:val="191919"/>
          <w:sz w:val="14"/>
          <w:szCs w:val="14"/>
        </w:rPr>
      </w:pPr>
      <w:r>
        <w:rPr>
          <w:rStyle w:val="course-curriculumchapter-lesson"/>
          <w:rFonts w:ascii="Arial" w:hAnsi="Arial" w:cs="Arial"/>
          <w:color w:val="191919"/>
          <w:sz w:val="14"/>
          <w:szCs w:val="14"/>
        </w:rPr>
        <w:t>Welcome to Module</w:t>
      </w:r>
    </w:p>
    <w:p w:rsidR="0042503B" w:rsidRPr="0042503B" w:rsidRDefault="0042503B" w:rsidP="00A66BC5">
      <w:pPr>
        <w:numPr>
          <w:ilvl w:val="0"/>
          <w:numId w:val="69"/>
        </w:numPr>
        <w:spacing w:beforeAutospacing="1" w:after="100" w:afterAutospacing="1" w:line="240" w:lineRule="auto"/>
        <w:rPr>
          <w:rFonts w:ascii="Arial" w:hAnsi="Arial" w:cs="Arial"/>
          <w:color w:val="191919"/>
          <w:sz w:val="14"/>
          <w:szCs w:val="14"/>
        </w:rPr>
      </w:pPr>
      <w:hyperlink r:id="rId57" w:history="1">
        <w:r w:rsidRPr="0042503B">
          <w:rPr>
            <w:rStyle w:val="Hyperlink"/>
            <w:rFonts w:ascii="Arial" w:hAnsi="Arial" w:cs="Arial"/>
            <w:color w:val="191919"/>
            <w:sz w:val="14"/>
            <w:szCs w:val="14"/>
            <w:u w:val="none"/>
          </w:rPr>
          <w:t>Understanding Regular Expression</w:t>
        </w:r>
      </w:hyperlink>
    </w:p>
    <w:p w:rsidR="0042503B" w:rsidRDefault="0042503B" w:rsidP="00A66BC5">
      <w:pPr>
        <w:numPr>
          <w:ilvl w:val="0"/>
          <w:numId w:val="69"/>
        </w:numPr>
        <w:spacing w:beforeAutospacing="1" w:after="100" w:afterAutospacing="1" w:line="240" w:lineRule="auto"/>
        <w:rPr>
          <w:rFonts w:ascii="Arial" w:hAnsi="Arial" w:cs="Arial"/>
          <w:color w:val="191919"/>
          <w:sz w:val="14"/>
          <w:szCs w:val="14"/>
        </w:rPr>
      </w:pPr>
      <w:r>
        <w:rPr>
          <w:rStyle w:val="course-curriculumchapter-lesson"/>
          <w:rFonts w:ascii="Arial" w:hAnsi="Arial" w:cs="Arial"/>
          <w:color w:val="191919"/>
          <w:sz w:val="14"/>
          <w:szCs w:val="14"/>
        </w:rPr>
        <w:t>Implementing Regular Expression in Python</w:t>
      </w:r>
    </w:p>
    <w:p w:rsidR="0042503B" w:rsidRDefault="0042503B" w:rsidP="00A66BC5">
      <w:pPr>
        <w:numPr>
          <w:ilvl w:val="0"/>
          <w:numId w:val="69"/>
        </w:numPr>
        <w:spacing w:beforeAutospacing="1" w:after="100" w:afterAutospacing="1" w:line="240" w:lineRule="auto"/>
        <w:rPr>
          <w:rFonts w:ascii="Arial" w:hAnsi="Arial" w:cs="Arial"/>
          <w:color w:val="191919"/>
          <w:sz w:val="14"/>
          <w:szCs w:val="14"/>
        </w:rPr>
      </w:pPr>
      <w:r>
        <w:rPr>
          <w:rStyle w:val="course-curriculumchapter-lesson"/>
          <w:rFonts w:ascii="Arial" w:hAnsi="Arial" w:cs="Arial"/>
          <w:color w:val="191919"/>
          <w:sz w:val="14"/>
          <w:szCs w:val="14"/>
        </w:rPr>
        <w:t>Exercise : Implementing Regular Expression in Python</w:t>
      </w:r>
    </w:p>
    <w:p w:rsidR="0042503B" w:rsidRDefault="0042503B" w:rsidP="00A66BC5">
      <w:pPr>
        <w:numPr>
          <w:ilvl w:val="0"/>
          <w:numId w:val="69"/>
        </w:numPr>
        <w:spacing w:beforeAutospacing="1" w:after="100" w:afterAutospacing="1" w:line="240" w:lineRule="auto"/>
        <w:rPr>
          <w:rFonts w:ascii="Arial" w:hAnsi="Arial" w:cs="Arial"/>
          <w:color w:val="191919"/>
          <w:sz w:val="14"/>
          <w:szCs w:val="14"/>
        </w:rPr>
      </w:pPr>
      <w:r>
        <w:rPr>
          <w:rStyle w:val="course-curriculumchapter-lesson"/>
          <w:rFonts w:ascii="Arial" w:hAnsi="Arial" w:cs="Arial"/>
          <w:color w:val="191919"/>
          <w:sz w:val="14"/>
          <w:szCs w:val="14"/>
        </w:rPr>
        <w:t>Regular Expressions in Action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4 :</w:t>
      </w:r>
      <w:proofErr w:type="gramEnd"/>
      <w:r>
        <w:rPr>
          <w:rFonts w:ascii="Arial" w:hAnsi="Arial" w:cs="Arial"/>
          <w:b/>
          <w:bCs/>
          <w:sz w:val="24"/>
          <w:szCs w:val="24"/>
        </w:rPr>
        <w:t xml:space="preserve"> First Step of NLP - Text Processing</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Welcome to Module</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Tokenization and Text Normalization</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Tokenization and Text Normalization</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Exploring Text Data</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Part of Speech Tagging and Grammar Parsing</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Part of Speech Tagging and Grammar Parsing</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Text Pre-processing Using NLTK</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Implementing Text Pre-processing Using NLTK</w:t>
      </w:r>
    </w:p>
    <w:p w:rsidR="0042503B" w:rsidRDefault="0042503B" w:rsidP="00A66BC5">
      <w:pPr>
        <w:numPr>
          <w:ilvl w:val="0"/>
          <w:numId w:val="7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Natural Language Processing Techniques using </w:t>
      </w:r>
      <w:proofErr w:type="spellStart"/>
      <w:r>
        <w:rPr>
          <w:rStyle w:val="course-curriculumchapter-lesson"/>
          <w:rFonts w:ascii="Arial" w:hAnsi="Arial" w:cs="Arial"/>
          <w:color w:val="191919"/>
          <w:sz w:val="14"/>
          <w:szCs w:val="14"/>
        </w:rPr>
        <w:t>spaCy</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5 :</w:t>
      </w:r>
      <w:proofErr w:type="gramEnd"/>
      <w:r>
        <w:rPr>
          <w:rFonts w:ascii="Arial" w:hAnsi="Arial" w:cs="Arial"/>
          <w:b/>
          <w:bCs/>
          <w:sz w:val="24"/>
          <w:szCs w:val="24"/>
        </w:rPr>
        <w:t xml:space="preserve"> Extracting Named Entities from Text</w:t>
      </w:r>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Welcome to Module</w:t>
      </w:r>
    </w:p>
    <w:p w:rsidR="0042503B" w:rsidRP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hyperlink r:id="rId58" w:history="1">
        <w:r w:rsidRPr="0042503B">
          <w:rPr>
            <w:rStyle w:val="Hyperlink"/>
            <w:rFonts w:ascii="Arial" w:hAnsi="Arial" w:cs="Arial"/>
            <w:color w:val="191919"/>
            <w:sz w:val="14"/>
            <w:szCs w:val="14"/>
            <w:u w:val="none"/>
          </w:rPr>
          <w:t>Understanding Named Entity Recognition</w:t>
        </w:r>
      </w:hyperlink>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Named Entity Recognition</w:t>
      </w:r>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Named Entity Recognition</w:t>
      </w:r>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Implementing Named Entity Recognition</w:t>
      </w:r>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Named Entity Recognition and POS tagging using </w:t>
      </w:r>
      <w:proofErr w:type="spellStart"/>
      <w:r>
        <w:rPr>
          <w:rStyle w:val="course-curriculumchapter-lesson"/>
          <w:rFonts w:ascii="Arial" w:hAnsi="Arial" w:cs="Arial"/>
          <w:color w:val="191919"/>
          <w:sz w:val="14"/>
          <w:szCs w:val="14"/>
        </w:rPr>
        <w:t>spaCy</w:t>
      </w:r>
      <w:proofErr w:type="spellEnd"/>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POS and NER in Action : Text Data Augmentation</w:t>
      </w:r>
    </w:p>
    <w:p w:rsidR="0042503B" w:rsidRDefault="0042503B" w:rsidP="00A66BC5">
      <w:pPr>
        <w:numPr>
          <w:ilvl w:val="0"/>
          <w:numId w:val="7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6 :</w:t>
      </w:r>
      <w:proofErr w:type="gramEnd"/>
      <w:r>
        <w:rPr>
          <w:rFonts w:ascii="Arial" w:hAnsi="Arial" w:cs="Arial"/>
          <w:b/>
          <w:bCs/>
          <w:sz w:val="24"/>
          <w:szCs w:val="24"/>
        </w:rPr>
        <w:t xml:space="preserve"> Feature Engineering for Text</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Text Feature Engineering</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Count Vector, TFIDF Representations of Text</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Text Feature Engineering</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Vector Representation of Text</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Exercise : Understanding Vector Representation of Text</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Word Embeddings</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Word Embeddings in Action - Word2Vec</w:t>
      </w:r>
    </w:p>
    <w:p w:rsidR="0042503B" w:rsidRDefault="0042503B" w:rsidP="00A66BC5">
      <w:pPr>
        <w:numPr>
          <w:ilvl w:val="0"/>
          <w:numId w:val="7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Word Embeddings in Action - </w:t>
      </w:r>
      <w:proofErr w:type="spellStart"/>
      <w:r>
        <w:rPr>
          <w:rStyle w:val="course-curriculumchapter-lesson"/>
          <w:rFonts w:ascii="Arial" w:hAnsi="Arial" w:cs="Arial"/>
          <w:color w:val="191919"/>
          <w:sz w:val="14"/>
          <w:szCs w:val="14"/>
        </w:rPr>
        <w:t>GloVe</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7 :</w:t>
      </w:r>
      <w:proofErr w:type="gramEnd"/>
      <w:r>
        <w:rPr>
          <w:rFonts w:ascii="Arial" w:hAnsi="Arial" w:cs="Arial"/>
          <w:b/>
          <w:bCs/>
          <w:sz w:val="24"/>
          <w:szCs w:val="24"/>
        </w:rPr>
        <w:t xml:space="preserve"> Mastering the Art of Text Cleaning</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Text Cleaning Techniques Part 1</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Text Cleaning Techniques Part 1</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Text Cleaning Techniques Part 2</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Text Cleaning Techniques Part 2</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Cleaning Implementation</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Text Cleaning Implementation</w:t>
      </w:r>
    </w:p>
    <w:p w:rsidR="0042503B" w:rsidRDefault="0042503B" w:rsidP="00A66BC5">
      <w:pPr>
        <w:numPr>
          <w:ilvl w:val="0"/>
          <w:numId w:val="7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NLP Techniques using </w:t>
      </w:r>
      <w:proofErr w:type="spellStart"/>
      <w:r>
        <w:rPr>
          <w:rStyle w:val="course-curriculumchapter-lesson"/>
          <w:rFonts w:ascii="Arial" w:hAnsi="Arial" w:cs="Arial"/>
          <w:color w:val="191919"/>
          <w:sz w:val="14"/>
          <w:szCs w:val="14"/>
        </w:rPr>
        <w:t>spaCy</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8 :</w:t>
      </w:r>
      <w:proofErr w:type="gramEnd"/>
      <w:r>
        <w:rPr>
          <w:rFonts w:ascii="Arial" w:hAnsi="Arial" w:cs="Arial"/>
          <w:b/>
          <w:bCs/>
          <w:sz w:val="24"/>
          <w:szCs w:val="24"/>
        </w:rPr>
        <w:t xml:space="preserve"> Project I - Social Media Information Extraction</w:t>
      </w:r>
    </w:p>
    <w:p w:rsidR="0042503B" w:rsidRDefault="0042503B" w:rsidP="00A66BC5">
      <w:pPr>
        <w:numPr>
          <w:ilvl w:val="0"/>
          <w:numId w:val="7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Project I - Social Media Information Extraction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9 :</w:t>
      </w:r>
      <w:proofErr w:type="gramEnd"/>
      <w:r>
        <w:rPr>
          <w:rFonts w:ascii="Arial" w:hAnsi="Arial" w:cs="Arial"/>
          <w:b/>
          <w:bCs/>
          <w:sz w:val="24"/>
          <w:szCs w:val="24"/>
        </w:rPr>
        <w:t xml:space="preserve"> Interpreting Patterns from Text - Topic </w:t>
      </w:r>
      <w:proofErr w:type="spellStart"/>
      <w:r>
        <w:rPr>
          <w:rFonts w:ascii="Arial" w:hAnsi="Arial" w:cs="Arial"/>
          <w:b/>
          <w:bCs/>
          <w:sz w:val="24"/>
          <w:szCs w:val="24"/>
        </w:rPr>
        <w:t>Modelling</w:t>
      </w:r>
      <w:proofErr w:type="spellEnd"/>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Topic </w:t>
      </w:r>
      <w:proofErr w:type="spellStart"/>
      <w:r>
        <w:rPr>
          <w:rStyle w:val="course-curriculumchapter-lesson"/>
          <w:rFonts w:ascii="Arial" w:hAnsi="Arial" w:cs="Arial"/>
          <w:color w:val="191919"/>
          <w:sz w:val="14"/>
          <w:szCs w:val="14"/>
        </w:rPr>
        <w:t>Modelling</w:t>
      </w:r>
      <w:proofErr w:type="spellEnd"/>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Introduction to Topic </w:t>
      </w:r>
      <w:proofErr w:type="spellStart"/>
      <w:r>
        <w:rPr>
          <w:rStyle w:val="course-curriculumchapter-lesson"/>
          <w:rFonts w:ascii="Arial" w:hAnsi="Arial" w:cs="Arial"/>
          <w:color w:val="191919"/>
          <w:sz w:val="14"/>
          <w:szCs w:val="14"/>
        </w:rPr>
        <w:t>Modelling</w:t>
      </w:r>
      <w:proofErr w:type="spellEnd"/>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LDA</w:t>
      </w:r>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LDA</w:t>
      </w:r>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Implementation of Topic </w:t>
      </w:r>
      <w:proofErr w:type="spellStart"/>
      <w:r>
        <w:rPr>
          <w:rStyle w:val="course-curriculumchapter-lesson"/>
          <w:rFonts w:ascii="Arial" w:hAnsi="Arial" w:cs="Arial"/>
          <w:color w:val="191919"/>
          <w:sz w:val="14"/>
          <w:szCs w:val="14"/>
        </w:rPr>
        <w:t>Modelling</w:t>
      </w:r>
      <w:proofErr w:type="spellEnd"/>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Implementation of Topic </w:t>
      </w:r>
      <w:proofErr w:type="spellStart"/>
      <w:r>
        <w:rPr>
          <w:rStyle w:val="course-curriculumchapter-lesson"/>
          <w:rFonts w:ascii="Arial" w:hAnsi="Arial" w:cs="Arial"/>
          <w:color w:val="191919"/>
          <w:sz w:val="14"/>
          <w:szCs w:val="14"/>
        </w:rPr>
        <w:t>Modelling</w:t>
      </w:r>
      <w:proofErr w:type="spellEnd"/>
    </w:p>
    <w:p w:rsidR="0042503B" w:rsidRDefault="0042503B" w:rsidP="00A66BC5">
      <w:pPr>
        <w:numPr>
          <w:ilvl w:val="0"/>
          <w:numId w:val="7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LSA for Topic </w:t>
      </w:r>
      <w:proofErr w:type="spellStart"/>
      <w:r>
        <w:rPr>
          <w:rStyle w:val="course-curriculumchapter-lesson"/>
          <w:rFonts w:ascii="Arial" w:hAnsi="Arial" w:cs="Arial"/>
          <w:color w:val="191919"/>
          <w:sz w:val="14"/>
          <w:szCs w:val="14"/>
        </w:rPr>
        <w:t>Modelling</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Module 10: Project II - Categorization of Sports Articles</w:t>
      </w:r>
    </w:p>
    <w:p w:rsidR="0042503B" w:rsidRDefault="0042503B" w:rsidP="00A66BC5">
      <w:pPr>
        <w:numPr>
          <w:ilvl w:val="0"/>
          <w:numId w:val="7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 Statement</w:t>
      </w:r>
    </w:p>
    <w:p w:rsidR="0042503B" w:rsidRDefault="0042503B" w:rsidP="00A66BC5">
      <w:pPr>
        <w:numPr>
          <w:ilvl w:val="0"/>
          <w:numId w:val="7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Importing Dataset</w:t>
      </w:r>
    </w:p>
    <w:p w:rsidR="0042503B" w:rsidRDefault="0042503B" w:rsidP="00A66BC5">
      <w:pPr>
        <w:numPr>
          <w:ilvl w:val="0"/>
          <w:numId w:val="7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Cleaning and Pre-processing</w:t>
      </w:r>
    </w:p>
    <w:p w:rsidR="0042503B" w:rsidRDefault="0042503B" w:rsidP="00A66BC5">
      <w:pPr>
        <w:numPr>
          <w:ilvl w:val="0"/>
          <w:numId w:val="7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Categorizing Articles using Topic </w:t>
      </w:r>
      <w:proofErr w:type="spellStart"/>
      <w:r>
        <w:rPr>
          <w:rStyle w:val="course-curriculumchapter-lesson"/>
          <w:rFonts w:ascii="Arial" w:hAnsi="Arial" w:cs="Arial"/>
          <w:color w:val="191919"/>
          <w:sz w:val="14"/>
          <w:szCs w:val="14"/>
        </w:rPr>
        <w:t>Modelling</w:t>
      </w:r>
      <w:proofErr w:type="spellEnd"/>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11.1 :</w:t>
      </w:r>
      <w:proofErr w:type="gramEnd"/>
      <w:r>
        <w:rPr>
          <w:rFonts w:ascii="Arial" w:hAnsi="Arial" w:cs="Arial"/>
          <w:b/>
          <w:bCs/>
          <w:sz w:val="24"/>
          <w:szCs w:val="24"/>
        </w:rPr>
        <w:t xml:space="preserve"> Machine Learning Algorithms</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Note</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Types of Machine Learning Algorithms</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Logistic Regression</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Decision Tree</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Naive </w:t>
      </w:r>
      <w:proofErr w:type="spellStart"/>
      <w:r>
        <w:rPr>
          <w:rStyle w:val="course-curriculumchapter-lesson"/>
          <w:rFonts w:ascii="Arial" w:hAnsi="Arial" w:cs="Arial"/>
          <w:color w:val="191919"/>
          <w:sz w:val="14"/>
          <w:szCs w:val="14"/>
        </w:rPr>
        <w:t>Bayes</w:t>
      </w:r>
      <w:proofErr w:type="spellEnd"/>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SVM (Support Vector Machine)</w:t>
      </w:r>
    </w:p>
    <w:p w:rsidR="0042503B" w:rsidRDefault="0042503B" w:rsidP="00A66BC5">
      <w:pPr>
        <w:numPr>
          <w:ilvl w:val="0"/>
          <w:numId w:val="7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Random Forest</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11.2 :</w:t>
      </w:r>
      <w:proofErr w:type="gramEnd"/>
      <w:r>
        <w:rPr>
          <w:rFonts w:ascii="Arial" w:hAnsi="Arial" w:cs="Arial"/>
          <w:b/>
          <w:bCs/>
          <w:sz w:val="24"/>
          <w:szCs w:val="24"/>
        </w:rPr>
        <w:t xml:space="preserve"> Understanding Text Classification</w:t>
      </w:r>
    </w:p>
    <w:p w:rsidR="0042503B" w:rsidRDefault="0042503B" w:rsidP="00A66BC5">
      <w:pPr>
        <w:numPr>
          <w:ilvl w:val="0"/>
          <w:numId w:val="7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of Text Classification</w:t>
      </w:r>
    </w:p>
    <w:p w:rsidR="0042503B" w:rsidRDefault="0042503B" w:rsidP="00A66BC5">
      <w:pPr>
        <w:numPr>
          <w:ilvl w:val="0"/>
          <w:numId w:val="7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Overview of Text Classification</w:t>
      </w:r>
    </w:p>
    <w:p w:rsidR="0042503B" w:rsidRDefault="0042503B" w:rsidP="00A66BC5">
      <w:pPr>
        <w:numPr>
          <w:ilvl w:val="0"/>
          <w:numId w:val="7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lastRenderedPageBreak/>
        <w:t xml:space="preserve">Module </w:t>
      </w:r>
      <w:proofErr w:type="gramStart"/>
      <w:r>
        <w:rPr>
          <w:rFonts w:ascii="Arial" w:hAnsi="Arial" w:cs="Arial"/>
          <w:b/>
          <w:bCs/>
          <w:sz w:val="24"/>
          <w:szCs w:val="24"/>
        </w:rPr>
        <w:t>12.1 :</w:t>
      </w:r>
      <w:proofErr w:type="gramEnd"/>
      <w:r>
        <w:rPr>
          <w:rFonts w:ascii="Arial" w:hAnsi="Arial" w:cs="Arial"/>
          <w:b/>
          <w:bCs/>
          <w:sz w:val="24"/>
          <w:szCs w:val="24"/>
        </w:rPr>
        <w:t xml:space="preserve"> Introduction to Deep Learning (Optional)</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Note</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Getting started with Neural Network</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Getting started with Neural Network</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Forward </w:t>
      </w:r>
      <w:proofErr w:type="spellStart"/>
      <w:r>
        <w:rPr>
          <w:rStyle w:val="course-curriculumchapter-lesson"/>
          <w:rFonts w:ascii="Arial" w:hAnsi="Arial" w:cs="Arial"/>
          <w:color w:val="191919"/>
          <w:sz w:val="14"/>
          <w:szCs w:val="14"/>
        </w:rPr>
        <w:t>Propogation</w:t>
      </w:r>
      <w:proofErr w:type="spellEnd"/>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Forward </w:t>
      </w:r>
      <w:proofErr w:type="spellStart"/>
      <w:r>
        <w:rPr>
          <w:rStyle w:val="course-curriculumchapter-lesson"/>
          <w:rFonts w:ascii="Arial" w:hAnsi="Arial" w:cs="Arial"/>
          <w:color w:val="191919"/>
          <w:sz w:val="14"/>
          <w:szCs w:val="14"/>
        </w:rPr>
        <w:t>Propogation</w:t>
      </w:r>
      <w:proofErr w:type="spellEnd"/>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Math Behind Forward Propagation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Math Behind Forward Propagation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Error and Reason for Error</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Error and Reason for Error</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Gradient Descent Intuition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Math Behind Gradient Descent</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Gradient Descent</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Optimizer</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Optimizer</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Back Propagation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Back Propagation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Building a Neural Network for Text Classification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Why CNN?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Why CNN?</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working of CNN Filters</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the working of CNN Filters</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Padding</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Padding</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Padding Strategies</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Padding Strategies</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Padding Strategies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Padding Strategies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Pooling</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Pooling</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CNN architecture and its working</w:t>
      </w:r>
    </w:p>
    <w:p w:rsidR="0042503B" w:rsidRDefault="0042503B" w:rsidP="00A66BC5">
      <w:pPr>
        <w:numPr>
          <w:ilvl w:val="0"/>
          <w:numId w:val="7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CNN architecture and its working</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12.2 :</w:t>
      </w:r>
      <w:proofErr w:type="gramEnd"/>
      <w:r>
        <w:rPr>
          <w:rFonts w:ascii="Arial" w:hAnsi="Arial" w:cs="Arial"/>
          <w:b/>
          <w:bCs/>
          <w:sz w:val="24"/>
          <w:szCs w:val="24"/>
        </w:rPr>
        <w:t xml:space="preserve"> Deep Learning for NLP</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Deep Learning for NLP Part 1</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Deep Learning for NLP Part 1</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Deep Learning for NLP Part 2</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Deep Learning for NLP Part 2</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Generation Using LSTM</w:t>
      </w:r>
    </w:p>
    <w:p w:rsidR="0042503B" w:rsidRDefault="0042503B" w:rsidP="00A66BC5">
      <w:pPr>
        <w:numPr>
          <w:ilvl w:val="0"/>
          <w:numId w:val="8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Text Generation Using LSTM</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13 :</w:t>
      </w:r>
      <w:proofErr w:type="gramEnd"/>
      <w:r>
        <w:rPr>
          <w:rFonts w:ascii="Arial" w:hAnsi="Arial" w:cs="Arial"/>
          <w:b/>
          <w:bCs/>
          <w:sz w:val="24"/>
          <w:szCs w:val="24"/>
        </w:rPr>
        <w:t xml:space="preserve"> Project III – SMS Spam Classification</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Dataset download</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Text Cleaning</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Feature Engineering</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Advanced Feature Engineering</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Combining Features</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ML Classifier</w:t>
      </w:r>
    </w:p>
    <w:p w:rsidR="0042503B" w:rsidRDefault="0042503B" w:rsidP="00A66BC5">
      <w:pPr>
        <w:numPr>
          <w:ilvl w:val="0"/>
          <w:numId w:val="8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Spam Classification using Deep Learning</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14 :</w:t>
      </w:r>
      <w:proofErr w:type="gramEnd"/>
      <w:r>
        <w:rPr>
          <w:rFonts w:ascii="Arial" w:hAnsi="Arial" w:cs="Arial"/>
          <w:b/>
          <w:bCs/>
          <w:sz w:val="24"/>
          <w:szCs w:val="24"/>
        </w:rPr>
        <w:t xml:space="preserve"> Project IV – Hate Speech Classification</w:t>
      </w:r>
    </w:p>
    <w:p w:rsidR="0042503B" w:rsidRDefault="0042503B" w:rsidP="00A66BC5">
      <w:pPr>
        <w:numPr>
          <w:ilvl w:val="0"/>
          <w:numId w:val="8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Project III</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15 :</w:t>
      </w:r>
      <w:proofErr w:type="gramEnd"/>
      <w:r>
        <w:rPr>
          <w:rFonts w:ascii="Arial" w:hAnsi="Arial" w:cs="Arial"/>
          <w:b/>
          <w:bCs/>
          <w:sz w:val="24"/>
          <w:szCs w:val="24"/>
        </w:rPr>
        <w:t xml:space="preserve"> Project V – Building Auto-Tagging System</w:t>
      </w:r>
    </w:p>
    <w:p w:rsidR="0042503B" w:rsidRDefault="0042503B" w:rsidP="00A66BC5">
      <w:pPr>
        <w:numPr>
          <w:ilvl w:val="0"/>
          <w:numId w:val="8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of Auto-Tagging System</w:t>
      </w:r>
    </w:p>
    <w:p w:rsidR="0042503B" w:rsidRDefault="0042503B" w:rsidP="00A66BC5">
      <w:pPr>
        <w:numPr>
          <w:ilvl w:val="0"/>
          <w:numId w:val="8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Dataset and Performance Metrics</w:t>
      </w:r>
    </w:p>
    <w:p w:rsidR="0042503B" w:rsidRDefault="0042503B" w:rsidP="00A66BC5">
      <w:pPr>
        <w:numPr>
          <w:ilvl w:val="0"/>
          <w:numId w:val="8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Auto-Tagging Implementation Using Machine Learning Part-1</w:t>
      </w:r>
    </w:p>
    <w:p w:rsidR="0042503B" w:rsidRDefault="0042503B" w:rsidP="00A66BC5">
      <w:pPr>
        <w:numPr>
          <w:ilvl w:val="0"/>
          <w:numId w:val="8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Auto-Tagging Implementation Using Machine Learning Part-2</w:t>
      </w:r>
    </w:p>
    <w:p w:rsidR="0042503B" w:rsidRDefault="0042503B" w:rsidP="00A66BC5">
      <w:pPr>
        <w:numPr>
          <w:ilvl w:val="0"/>
          <w:numId w:val="8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Auto-Tagging Implementation Using Deep Learning</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16 :</w:t>
      </w:r>
      <w:proofErr w:type="gramEnd"/>
      <w:r>
        <w:rPr>
          <w:rFonts w:ascii="Arial" w:hAnsi="Arial" w:cs="Arial"/>
          <w:b/>
          <w:bCs/>
          <w:sz w:val="24"/>
          <w:szCs w:val="24"/>
        </w:rPr>
        <w:t xml:space="preserve"> Recurrent Neural Networks</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Why RNN</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RNN: Shortcomings of an MLP</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RNN: RNN Architecture</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Training an RNN: Forward propagation</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Training an RNN: </w:t>
      </w:r>
      <w:proofErr w:type="spellStart"/>
      <w:r>
        <w:rPr>
          <w:rStyle w:val="course-curriculumchapter-lesson"/>
          <w:rFonts w:ascii="Arial" w:hAnsi="Arial" w:cs="Arial"/>
          <w:color w:val="191919"/>
          <w:sz w:val="14"/>
          <w:szCs w:val="14"/>
        </w:rPr>
        <w:t>Backpropagation</w:t>
      </w:r>
      <w:proofErr w:type="spellEnd"/>
      <w:r>
        <w:rPr>
          <w:rStyle w:val="course-curriculumchapter-lesson"/>
          <w:rFonts w:ascii="Arial" w:hAnsi="Arial" w:cs="Arial"/>
          <w:color w:val="191919"/>
          <w:sz w:val="14"/>
          <w:szCs w:val="14"/>
        </w:rPr>
        <w:t xml:space="preserve"> through time</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Need for LSTM/GRU</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Long Short Term Memory (LSTM)</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Gated Recurrent Unit (GRU)</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Project: </w:t>
      </w:r>
      <w:proofErr w:type="spellStart"/>
      <w:r>
        <w:rPr>
          <w:rStyle w:val="course-curriculumchapter-lesson"/>
          <w:rFonts w:ascii="Arial" w:hAnsi="Arial" w:cs="Arial"/>
          <w:color w:val="191919"/>
          <w:sz w:val="14"/>
          <w:szCs w:val="14"/>
        </w:rPr>
        <w:t>Categorisation</w:t>
      </w:r>
      <w:proofErr w:type="spellEnd"/>
      <w:r>
        <w:rPr>
          <w:rStyle w:val="course-curriculumchapter-lesson"/>
          <w:rFonts w:ascii="Arial" w:hAnsi="Arial" w:cs="Arial"/>
          <w:color w:val="191919"/>
          <w:sz w:val="14"/>
          <w:szCs w:val="14"/>
        </w:rPr>
        <w:t xml:space="preserve"> of websites using LSTM and GRU I</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Dataset and Notebook</w:t>
      </w:r>
    </w:p>
    <w:p w:rsidR="0042503B" w:rsidRDefault="0042503B" w:rsidP="00A66BC5">
      <w:pPr>
        <w:numPr>
          <w:ilvl w:val="0"/>
          <w:numId w:val="8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Project: </w:t>
      </w:r>
      <w:proofErr w:type="spellStart"/>
      <w:r>
        <w:rPr>
          <w:rStyle w:val="course-curriculumchapter-lesson"/>
          <w:rFonts w:ascii="Arial" w:hAnsi="Arial" w:cs="Arial"/>
          <w:color w:val="191919"/>
          <w:sz w:val="14"/>
          <w:szCs w:val="14"/>
        </w:rPr>
        <w:t>Categorisation</w:t>
      </w:r>
      <w:proofErr w:type="spellEnd"/>
      <w:r>
        <w:rPr>
          <w:rStyle w:val="course-curriculumchapter-lesson"/>
          <w:rFonts w:ascii="Arial" w:hAnsi="Arial" w:cs="Arial"/>
          <w:color w:val="191919"/>
          <w:sz w:val="14"/>
          <w:szCs w:val="14"/>
        </w:rPr>
        <w:t xml:space="preserve"> of websites using LSTM and GRU II</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17 :</w:t>
      </w:r>
      <w:proofErr w:type="gramEnd"/>
      <w:r>
        <w:rPr>
          <w:rFonts w:ascii="Arial" w:hAnsi="Arial" w:cs="Arial"/>
          <w:b/>
          <w:bCs/>
          <w:sz w:val="24"/>
          <w:szCs w:val="24"/>
        </w:rPr>
        <w:t xml:space="preserve"> Introduction to Language Modeling in NLP</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 Language Modeling</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What is a Language Model in NLP?</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N-gram Language Model</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an N-gram Language Model - I</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an N-gram Language Model - II</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Neural Language Model</w:t>
      </w:r>
    </w:p>
    <w:p w:rsidR="0042503B" w:rsidRDefault="0042503B" w:rsidP="00A66BC5">
      <w:pPr>
        <w:numPr>
          <w:ilvl w:val="0"/>
          <w:numId w:val="8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a Neural Language Model</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18 :</w:t>
      </w:r>
      <w:proofErr w:type="gramEnd"/>
      <w:r>
        <w:rPr>
          <w:rFonts w:ascii="Arial" w:hAnsi="Arial" w:cs="Arial"/>
          <w:b/>
          <w:bCs/>
          <w:sz w:val="24"/>
          <w:szCs w:val="24"/>
        </w:rPr>
        <w:t xml:space="preserve"> Sequence-to-Sequence Modeling</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Intuition Behind Sequence-to-Sequence Modeling</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Need for Sequence-to-Sequence Modeling</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Architecture of Sequence-to-Sequence</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Functioning of Encoder and Decoder</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Case Study: Building an Spanish to English Machine Translation Model</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Preprocessing of Text Data</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Converting Text to Integer Sequences</w:t>
      </w:r>
    </w:p>
    <w:p w:rsidR="0042503B" w:rsidRDefault="0042503B" w:rsidP="00A66BC5">
      <w:pPr>
        <w:numPr>
          <w:ilvl w:val="0"/>
          <w:numId w:val="8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Model Building and Inference</w:t>
      </w:r>
    </w:p>
    <w:p w:rsidR="0042503B" w:rsidRDefault="0042503B" w:rsidP="0042503B">
      <w:pPr>
        <w:pStyle w:val="Heading5"/>
        <w:spacing w:before="0"/>
        <w:rPr>
          <w:rFonts w:ascii="Arial" w:hAnsi="Arial" w:cs="Arial"/>
          <w:sz w:val="24"/>
          <w:szCs w:val="24"/>
        </w:rPr>
      </w:pPr>
      <w:r>
        <w:rPr>
          <w:rFonts w:ascii="Arial" w:hAnsi="Arial" w:cs="Arial"/>
          <w:b/>
          <w:bCs/>
          <w:sz w:val="24"/>
          <w:szCs w:val="24"/>
        </w:rPr>
        <w:lastRenderedPageBreak/>
        <w:t xml:space="preserve">Module </w:t>
      </w:r>
      <w:proofErr w:type="gramStart"/>
      <w:r>
        <w:rPr>
          <w:rFonts w:ascii="Arial" w:hAnsi="Arial" w:cs="Arial"/>
          <w:b/>
          <w:bCs/>
          <w:sz w:val="24"/>
          <w:szCs w:val="24"/>
        </w:rPr>
        <w:t>19 :</w:t>
      </w:r>
      <w:proofErr w:type="gramEnd"/>
      <w:r>
        <w:rPr>
          <w:rFonts w:ascii="Arial" w:hAnsi="Arial" w:cs="Arial"/>
          <w:b/>
          <w:bCs/>
          <w:sz w:val="24"/>
          <w:szCs w:val="24"/>
        </w:rPr>
        <w:t xml:space="preserve"> Project VI - Summarization of Customer Reviews</w:t>
      </w:r>
    </w:p>
    <w:p w:rsidR="0042503B" w:rsidRDefault="0042503B" w:rsidP="00A66BC5">
      <w:pPr>
        <w:numPr>
          <w:ilvl w:val="0"/>
          <w:numId w:val="8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w:t>
      </w:r>
    </w:p>
    <w:p w:rsidR="0042503B" w:rsidRDefault="0042503B" w:rsidP="00A66BC5">
      <w:pPr>
        <w:numPr>
          <w:ilvl w:val="0"/>
          <w:numId w:val="8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Preprocessing and Feature Creation</w:t>
      </w:r>
    </w:p>
    <w:p w:rsidR="0042503B" w:rsidRDefault="0042503B" w:rsidP="00A66BC5">
      <w:pPr>
        <w:numPr>
          <w:ilvl w:val="0"/>
          <w:numId w:val="8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Model Building and Summary Generation</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20 :</w:t>
      </w:r>
      <w:proofErr w:type="gramEnd"/>
      <w:r>
        <w:rPr>
          <w:rFonts w:ascii="Arial" w:hAnsi="Arial" w:cs="Arial"/>
          <w:b/>
          <w:bCs/>
          <w:sz w:val="24"/>
          <w:szCs w:val="24"/>
        </w:rPr>
        <w:t xml:space="preserve"> Project VII - Build your first </w:t>
      </w:r>
      <w:proofErr w:type="spellStart"/>
      <w:r>
        <w:rPr>
          <w:rFonts w:ascii="Arial" w:hAnsi="Arial" w:cs="Arial"/>
          <w:b/>
          <w:bCs/>
          <w:sz w:val="24"/>
          <w:szCs w:val="24"/>
        </w:rPr>
        <w:t>Chatbot</w:t>
      </w:r>
      <w:proofErr w:type="spellEnd"/>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About this module</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of Conversational Agents</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Project - </w:t>
      </w:r>
      <w:proofErr w:type="spellStart"/>
      <w:r>
        <w:rPr>
          <w:rStyle w:val="course-curriculumchapter-lesson"/>
          <w:rFonts w:ascii="Arial" w:hAnsi="Arial" w:cs="Arial"/>
          <w:color w:val="191919"/>
          <w:sz w:val="14"/>
          <w:szCs w:val="14"/>
        </w:rPr>
        <w:t>Foodbot</w:t>
      </w:r>
      <w:proofErr w:type="spellEnd"/>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Overview of Rasa Framework</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System Setup</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Rasa NLU: Understanding user intent from a message</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Rasa NLU: Extracting intents from a user's message</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Rasa Core: Making your </w:t>
      </w:r>
      <w:proofErr w:type="spellStart"/>
      <w:r>
        <w:rPr>
          <w:rStyle w:val="course-curriculumchapter-lesson"/>
          <w:rFonts w:ascii="Arial" w:hAnsi="Arial" w:cs="Arial"/>
          <w:color w:val="191919"/>
          <w:sz w:val="14"/>
          <w:szCs w:val="14"/>
        </w:rPr>
        <w:t>chatbot</w:t>
      </w:r>
      <w:proofErr w:type="spellEnd"/>
      <w:r>
        <w:rPr>
          <w:rStyle w:val="course-curriculumchapter-lesson"/>
          <w:rFonts w:ascii="Arial" w:hAnsi="Arial" w:cs="Arial"/>
          <w:color w:val="191919"/>
          <w:sz w:val="14"/>
          <w:szCs w:val="14"/>
        </w:rPr>
        <w:t xml:space="preserve"> conversational</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Working with </w:t>
      </w:r>
      <w:proofErr w:type="spellStart"/>
      <w:r>
        <w:rPr>
          <w:rStyle w:val="course-curriculumchapter-lesson"/>
          <w:rFonts w:ascii="Arial" w:hAnsi="Arial" w:cs="Arial"/>
          <w:color w:val="191919"/>
          <w:sz w:val="14"/>
          <w:szCs w:val="14"/>
        </w:rPr>
        <w:t>Zomato</w:t>
      </w:r>
      <w:proofErr w:type="spellEnd"/>
      <w:r>
        <w:rPr>
          <w:rStyle w:val="course-curriculumchapter-lesson"/>
          <w:rFonts w:ascii="Arial" w:hAnsi="Arial" w:cs="Arial"/>
          <w:color w:val="191919"/>
          <w:sz w:val="14"/>
          <w:szCs w:val="14"/>
        </w:rPr>
        <w:t xml:space="preserve"> API</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Create a Workspace in Slack</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Deploying to Slack</w:t>
      </w:r>
    </w:p>
    <w:p w:rsidR="0042503B" w:rsidRDefault="0042503B" w:rsidP="00A66BC5">
      <w:pPr>
        <w:numPr>
          <w:ilvl w:val="0"/>
          <w:numId w:val="8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21 :</w:t>
      </w:r>
      <w:proofErr w:type="gramEnd"/>
      <w:r>
        <w:rPr>
          <w:rFonts w:ascii="Arial" w:hAnsi="Arial" w:cs="Arial"/>
          <w:b/>
          <w:bCs/>
          <w:sz w:val="24"/>
          <w:szCs w:val="24"/>
        </w:rPr>
        <w:t xml:space="preserve"> Bonus Section (Advance NLP tools)</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Getting started with Bonus Section</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Text Classification &amp; Word Representations using </w:t>
      </w:r>
      <w:proofErr w:type="spellStart"/>
      <w:r>
        <w:rPr>
          <w:rStyle w:val="course-curriculumchapter-lesson"/>
          <w:rFonts w:ascii="Arial" w:hAnsi="Arial" w:cs="Arial"/>
          <w:color w:val="191919"/>
          <w:sz w:val="14"/>
          <w:szCs w:val="14"/>
        </w:rPr>
        <w:t>FastText</w:t>
      </w:r>
      <w:proofErr w:type="spellEnd"/>
      <w:r>
        <w:rPr>
          <w:rStyle w:val="course-curriculumchapter-lesson"/>
          <w:rFonts w:ascii="Arial" w:hAnsi="Arial" w:cs="Arial"/>
          <w:color w:val="191919"/>
          <w:sz w:val="14"/>
          <w:szCs w:val="14"/>
        </w:rPr>
        <w:t xml:space="preserve"> (An NLP library by </w:t>
      </w:r>
      <w:proofErr w:type="spellStart"/>
      <w:r>
        <w:rPr>
          <w:rStyle w:val="course-curriculumchapter-lesson"/>
          <w:rFonts w:ascii="Arial" w:hAnsi="Arial" w:cs="Arial"/>
          <w:color w:val="191919"/>
          <w:sz w:val="14"/>
          <w:szCs w:val="14"/>
        </w:rPr>
        <w:t>Facebook</w:t>
      </w:r>
      <w:proofErr w:type="spellEnd"/>
      <w:r>
        <w:rPr>
          <w:rStyle w:val="course-curriculumchapter-lesson"/>
          <w:rFonts w:ascii="Arial" w:hAnsi="Arial" w:cs="Arial"/>
          <w:color w:val="191919"/>
          <w:sz w:val="14"/>
          <w:szCs w:val="14"/>
        </w:rPr>
        <w:t>)</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Flair for NLP: A Simple yet Powerful State-of-the-Art NLP Library</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Introduction to </w:t>
      </w:r>
      <w:proofErr w:type="spellStart"/>
      <w:r>
        <w:rPr>
          <w:rStyle w:val="course-curriculumchapter-lesson"/>
          <w:rFonts w:ascii="Arial" w:hAnsi="Arial" w:cs="Arial"/>
          <w:color w:val="191919"/>
          <w:sz w:val="14"/>
          <w:szCs w:val="14"/>
        </w:rPr>
        <w:t>StanfordNLP</w:t>
      </w:r>
      <w:proofErr w:type="spellEnd"/>
      <w:r>
        <w:rPr>
          <w:rStyle w:val="course-curriculumchapter-lesson"/>
          <w:rFonts w:ascii="Arial" w:hAnsi="Arial" w:cs="Arial"/>
          <w:color w:val="191919"/>
          <w:sz w:val="14"/>
          <w:szCs w:val="14"/>
        </w:rPr>
        <w:t>: An Incredible State-of-the-Art NLP Library for 53 Languages (with Python code)</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A Step-by-Step NLP Guide to Learn </w:t>
      </w:r>
      <w:proofErr w:type="spellStart"/>
      <w:r>
        <w:rPr>
          <w:rStyle w:val="course-curriculumchapter-lesson"/>
          <w:rFonts w:ascii="Arial" w:hAnsi="Arial" w:cs="Arial"/>
          <w:color w:val="191919"/>
          <w:sz w:val="14"/>
          <w:szCs w:val="14"/>
        </w:rPr>
        <w:t>ELMo</w:t>
      </w:r>
      <w:proofErr w:type="spellEnd"/>
      <w:r>
        <w:rPr>
          <w:rStyle w:val="course-curriculumchapter-lesson"/>
          <w:rFonts w:ascii="Arial" w:hAnsi="Arial" w:cs="Arial"/>
          <w:color w:val="191919"/>
          <w:sz w:val="14"/>
          <w:szCs w:val="14"/>
        </w:rPr>
        <w:t xml:space="preserve"> for Extracting Features from Text</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Tutorial on Text Classification (NLP) using </w:t>
      </w:r>
      <w:proofErr w:type="spellStart"/>
      <w:r>
        <w:rPr>
          <w:rStyle w:val="course-curriculumchapter-lesson"/>
          <w:rFonts w:ascii="Arial" w:hAnsi="Arial" w:cs="Arial"/>
          <w:color w:val="191919"/>
          <w:sz w:val="14"/>
          <w:szCs w:val="14"/>
        </w:rPr>
        <w:t>ULMFiT</w:t>
      </w:r>
      <w:proofErr w:type="spellEnd"/>
      <w:r>
        <w:rPr>
          <w:rStyle w:val="course-curriculumchapter-lesson"/>
          <w:rFonts w:ascii="Arial" w:hAnsi="Arial" w:cs="Arial"/>
          <w:color w:val="191919"/>
          <w:sz w:val="14"/>
          <w:szCs w:val="14"/>
        </w:rPr>
        <w:t xml:space="preserve"> and </w:t>
      </w:r>
      <w:proofErr w:type="spellStart"/>
      <w:r>
        <w:rPr>
          <w:rStyle w:val="course-curriculumchapter-lesson"/>
          <w:rFonts w:ascii="Arial" w:hAnsi="Arial" w:cs="Arial"/>
          <w:color w:val="191919"/>
          <w:sz w:val="14"/>
          <w:szCs w:val="14"/>
        </w:rPr>
        <w:t>fastai</w:t>
      </w:r>
      <w:proofErr w:type="spellEnd"/>
      <w:r>
        <w:rPr>
          <w:rStyle w:val="course-curriculumchapter-lesson"/>
          <w:rFonts w:ascii="Arial" w:hAnsi="Arial" w:cs="Arial"/>
          <w:color w:val="191919"/>
          <w:sz w:val="14"/>
          <w:szCs w:val="14"/>
        </w:rPr>
        <w:t xml:space="preserve"> Library in Python</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8 Excellent </w:t>
      </w:r>
      <w:proofErr w:type="spellStart"/>
      <w:r>
        <w:rPr>
          <w:rStyle w:val="course-curriculumchapter-lesson"/>
          <w:rFonts w:ascii="Arial" w:hAnsi="Arial" w:cs="Arial"/>
          <w:color w:val="191919"/>
          <w:sz w:val="14"/>
          <w:szCs w:val="14"/>
        </w:rPr>
        <w:t>Pretrained</w:t>
      </w:r>
      <w:proofErr w:type="spellEnd"/>
      <w:r>
        <w:rPr>
          <w:rStyle w:val="course-curriculumchapter-lesson"/>
          <w:rFonts w:ascii="Arial" w:hAnsi="Arial" w:cs="Arial"/>
          <w:color w:val="191919"/>
          <w:sz w:val="14"/>
          <w:szCs w:val="14"/>
        </w:rPr>
        <w:t xml:space="preserve"> Models to get you Started with Natural Language Processing (NLP)</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Geo-coding using NLP by </w:t>
      </w:r>
      <w:proofErr w:type="spellStart"/>
      <w:r>
        <w:rPr>
          <w:rStyle w:val="course-curriculumchapter-lesson"/>
          <w:rFonts w:ascii="Arial" w:hAnsi="Arial" w:cs="Arial"/>
          <w:color w:val="191919"/>
          <w:sz w:val="14"/>
          <w:szCs w:val="14"/>
        </w:rPr>
        <w:t>Shantanu</w:t>
      </w:r>
      <w:proofErr w:type="spellEnd"/>
      <w:r>
        <w:rPr>
          <w:rStyle w:val="course-curriculumchapter-lesson"/>
          <w:rFonts w:ascii="Arial" w:hAnsi="Arial" w:cs="Arial"/>
          <w:color w:val="191919"/>
          <w:sz w:val="14"/>
          <w:szCs w:val="14"/>
        </w:rPr>
        <w:t xml:space="preserve"> Bhattacharyya and </w:t>
      </w:r>
      <w:proofErr w:type="spellStart"/>
      <w:r>
        <w:rPr>
          <w:rStyle w:val="course-curriculumchapter-lesson"/>
          <w:rFonts w:ascii="Arial" w:hAnsi="Arial" w:cs="Arial"/>
          <w:color w:val="191919"/>
          <w:sz w:val="14"/>
          <w:szCs w:val="14"/>
        </w:rPr>
        <w:t>Farhat</w:t>
      </w:r>
      <w:proofErr w:type="spellEnd"/>
      <w:r>
        <w:rPr>
          <w:rStyle w:val="course-curriculumchapter-lesson"/>
          <w:rFonts w:ascii="Arial" w:hAnsi="Arial" w:cs="Arial"/>
          <w:color w:val="191919"/>
          <w:sz w:val="14"/>
          <w:szCs w:val="14"/>
        </w:rPr>
        <w:t xml:space="preserve"> </w:t>
      </w:r>
      <w:proofErr w:type="spellStart"/>
      <w:r>
        <w:rPr>
          <w:rStyle w:val="course-curriculumchapter-lesson"/>
          <w:rFonts w:ascii="Arial" w:hAnsi="Arial" w:cs="Arial"/>
          <w:color w:val="191919"/>
          <w:sz w:val="14"/>
          <w:szCs w:val="14"/>
        </w:rPr>
        <w:t>Habib</w:t>
      </w:r>
      <w:proofErr w:type="spellEnd"/>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Demystifying the What, Why and How of </w:t>
      </w:r>
      <w:proofErr w:type="spellStart"/>
      <w:r>
        <w:rPr>
          <w:rStyle w:val="course-curriculumchapter-lesson"/>
          <w:rFonts w:ascii="Arial" w:hAnsi="Arial" w:cs="Arial"/>
          <w:color w:val="191919"/>
          <w:sz w:val="14"/>
          <w:szCs w:val="14"/>
        </w:rPr>
        <w:t>Chatbot</w:t>
      </w:r>
      <w:proofErr w:type="spellEnd"/>
      <w:r>
        <w:rPr>
          <w:rStyle w:val="course-curriculumchapter-lesson"/>
          <w:rFonts w:ascii="Arial" w:hAnsi="Arial" w:cs="Arial"/>
          <w:color w:val="191919"/>
          <w:sz w:val="14"/>
          <w:szCs w:val="14"/>
        </w:rPr>
        <w:t xml:space="preserve"> by Sonny </w:t>
      </w:r>
      <w:proofErr w:type="spellStart"/>
      <w:r>
        <w:rPr>
          <w:rStyle w:val="course-curriculumchapter-lesson"/>
          <w:rFonts w:ascii="Arial" w:hAnsi="Arial" w:cs="Arial"/>
          <w:color w:val="191919"/>
          <w:sz w:val="14"/>
          <w:szCs w:val="14"/>
        </w:rPr>
        <w:t>Laskar</w:t>
      </w:r>
      <w:proofErr w:type="spellEnd"/>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Sentiment Analysis using NLP and Deep Learning by </w:t>
      </w:r>
      <w:proofErr w:type="spellStart"/>
      <w:r>
        <w:rPr>
          <w:rStyle w:val="course-curriculumchapter-lesson"/>
          <w:rFonts w:ascii="Arial" w:hAnsi="Arial" w:cs="Arial"/>
          <w:color w:val="191919"/>
          <w:sz w:val="14"/>
          <w:szCs w:val="14"/>
        </w:rPr>
        <w:t>Jeeban</w:t>
      </w:r>
      <w:proofErr w:type="spellEnd"/>
      <w:r>
        <w:rPr>
          <w:rStyle w:val="course-curriculumchapter-lesson"/>
          <w:rFonts w:ascii="Arial" w:hAnsi="Arial" w:cs="Arial"/>
          <w:color w:val="191919"/>
          <w:sz w:val="14"/>
          <w:szCs w:val="14"/>
        </w:rPr>
        <w:t xml:space="preserve"> Swain</w:t>
      </w:r>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Identifying Location using Clustering and Language Model - By </w:t>
      </w:r>
      <w:proofErr w:type="spellStart"/>
      <w:r>
        <w:rPr>
          <w:rStyle w:val="course-curriculumchapter-lesson"/>
          <w:rFonts w:ascii="Arial" w:hAnsi="Arial" w:cs="Arial"/>
          <w:color w:val="191919"/>
          <w:sz w:val="14"/>
          <w:szCs w:val="14"/>
        </w:rPr>
        <w:t>Divya</w:t>
      </w:r>
      <w:proofErr w:type="spellEnd"/>
      <w:r>
        <w:rPr>
          <w:rStyle w:val="course-curriculumchapter-lesson"/>
          <w:rFonts w:ascii="Arial" w:hAnsi="Arial" w:cs="Arial"/>
          <w:color w:val="191919"/>
          <w:sz w:val="14"/>
          <w:szCs w:val="14"/>
        </w:rPr>
        <w:t xml:space="preserve"> </w:t>
      </w:r>
      <w:proofErr w:type="spellStart"/>
      <w:r>
        <w:rPr>
          <w:rStyle w:val="course-curriculumchapter-lesson"/>
          <w:rFonts w:ascii="Arial" w:hAnsi="Arial" w:cs="Arial"/>
          <w:color w:val="191919"/>
          <w:sz w:val="14"/>
          <w:szCs w:val="14"/>
        </w:rPr>
        <w:t>Choudhary</w:t>
      </w:r>
      <w:proofErr w:type="spellEnd"/>
    </w:p>
    <w:p w:rsidR="0042503B" w:rsidRDefault="0042503B" w:rsidP="00A66BC5">
      <w:pPr>
        <w:numPr>
          <w:ilvl w:val="0"/>
          <w:numId w:val="8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Building Intelligent </w:t>
      </w:r>
      <w:proofErr w:type="spellStart"/>
      <w:r>
        <w:rPr>
          <w:rStyle w:val="course-curriculumchapter-lesson"/>
          <w:rFonts w:ascii="Arial" w:hAnsi="Arial" w:cs="Arial"/>
          <w:color w:val="191919"/>
          <w:sz w:val="14"/>
          <w:szCs w:val="14"/>
        </w:rPr>
        <w:t>Chatbots</w:t>
      </w:r>
      <w:proofErr w:type="spellEnd"/>
      <w:r>
        <w:rPr>
          <w:rStyle w:val="course-curriculumchapter-lesson"/>
          <w:rFonts w:ascii="Arial" w:hAnsi="Arial" w:cs="Arial"/>
          <w:color w:val="191919"/>
          <w:sz w:val="14"/>
          <w:szCs w:val="14"/>
        </w:rPr>
        <w:t xml:space="preserve"> from Scratch</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Module </w:t>
      </w:r>
      <w:proofErr w:type="gramStart"/>
      <w:r>
        <w:rPr>
          <w:rFonts w:ascii="Arial" w:hAnsi="Arial" w:cs="Arial"/>
          <w:b/>
          <w:bCs/>
          <w:sz w:val="24"/>
          <w:szCs w:val="24"/>
        </w:rPr>
        <w:t>22 :</w:t>
      </w:r>
      <w:proofErr w:type="gramEnd"/>
      <w:r>
        <w:rPr>
          <w:rFonts w:ascii="Arial" w:hAnsi="Arial" w:cs="Arial"/>
          <w:b/>
          <w:bCs/>
          <w:sz w:val="24"/>
          <w:szCs w:val="24"/>
        </w:rPr>
        <w:t xml:space="preserve"> Where to go from here?</w:t>
      </w:r>
    </w:p>
    <w:p w:rsidR="0042503B" w:rsidRDefault="0042503B" w:rsidP="00A66BC5">
      <w:pPr>
        <w:numPr>
          <w:ilvl w:val="0"/>
          <w:numId w:val="9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Where to go from here?</w:t>
      </w:r>
    </w:p>
    <w:p w:rsidR="0042503B" w:rsidRDefault="0042503B" w:rsidP="0042503B">
      <w:pPr>
        <w:pStyle w:val="Heading3"/>
        <w:rPr>
          <w:rFonts w:ascii="Arial" w:hAnsi="Arial" w:cs="Arial"/>
          <w:b w:val="0"/>
          <w:bCs w:val="0"/>
          <w:color w:val="191919"/>
        </w:rPr>
      </w:pPr>
      <w:r>
        <w:rPr>
          <w:rFonts w:ascii="Arial" w:hAnsi="Arial" w:cs="Arial"/>
          <w:b w:val="0"/>
          <w:bCs w:val="0"/>
          <w:color w:val="191919"/>
        </w:rPr>
        <w:t>Project-Social Media Information Extraction (In-class)</w:t>
      </w:r>
    </w:p>
    <w:p w:rsidR="0042503B" w:rsidRDefault="0042503B" w:rsidP="0042503B">
      <w:pPr>
        <w:shd w:val="clear" w:color="auto" w:fill="FFFFFF"/>
        <w:rPr>
          <w:rFonts w:ascii="Arial" w:hAnsi="Arial" w:cs="Arial"/>
          <w:color w:val="191919"/>
          <w:sz w:val="14"/>
          <w:szCs w:val="14"/>
        </w:rPr>
      </w:pPr>
      <w:r>
        <w:rPr>
          <w:rFonts w:ascii="Arial" w:hAnsi="Arial" w:cs="Arial"/>
          <w:color w:val="191919"/>
          <w:sz w:val="14"/>
          <w:szCs w:val="14"/>
        </w:rPr>
        <w:t xml:space="preserve">This project is designed to teach you how to extract relevant information such as entities, </w:t>
      </w:r>
      <w:proofErr w:type="spellStart"/>
      <w:r>
        <w:rPr>
          <w:rFonts w:ascii="Arial" w:hAnsi="Arial" w:cs="Arial"/>
          <w:color w:val="191919"/>
          <w:sz w:val="14"/>
          <w:szCs w:val="14"/>
        </w:rPr>
        <w:t>ngrams</w:t>
      </w:r>
      <w:proofErr w:type="spellEnd"/>
      <w:r>
        <w:rPr>
          <w:rFonts w:ascii="Arial" w:hAnsi="Arial" w:cs="Arial"/>
          <w:color w:val="191919"/>
          <w:sz w:val="14"/>
          <w:szCs w:val="14"/>
        </w:rPr>
        <w:t xml:space="preserve">, keywords and sentiments from social media data using NLP techniques. The project highlights the importance of </w:t>
      </w:r>
      <w:proofErr w:type="spellStart"/>
      <w:r>
        <w:rPr>
          <w:rFonts w:ascii="Arial" w:hAnsi="Arial" w:cs="Arial"/>
          <w:color w:val="191919"/>
          <w:sz w:val="14"/>
          <w:szCs w:val="14"/>
        </w:rPr>
        <w:t>nlp</w:t>
      </w:r>
      <w:proofErr w:type="spellEnd"/>
      <w:r>
        <w:rPr>
          <w:rFonts w:ascii="Arial" w:hAnsi="Arial" w:cs="Arial"/>
          <w:color w:val="191919"/>
          <w:sz w:val="14"/>
          <w:szCs w:val="14"/>
        </w:rPr>
        <w:t xml:space="preserve"> techniques to extract business insights from the text data.</w:t>
      </w:r>
    </w:p>
    <w:p w:rsidR="0042503B" w:rsidRDefault="0042503B" w:rsidP="0042503B">
      <w:pPr>
        <w:spacing w:beforeAutospacing="1" w:after="100" w:afterAutospacing="1" w:line="240" w:lineRule="auto"/>
        <w:rPr>
          <w:rFonts w:ascii="Arial" w:hAnsi="Arial" w:cs="Arial"/>
          <w:color w:val="191919"/>
          <w:sz w:val="14"/>
          <w:szCs w:val="14"/>
        </w:rPr>
      </w:pPr>
      <w:r>
        <w:rPr>
          <w:noProof/>
        </w:rPr>
        <w:lastRenderedPageBreak/>
        <w:drawing>
          <wp:inline distT="0" distB="0" distL="0" distR="0">
            <wp:extent cx="3089910" cy="1995055"/>
            <wp:effectExtent l="19050" t="0" r="0" b="0"/>
            <wp:docPr id="17" name="Picture 1" descr="Project-Social Media Information Extraction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ocial Media Information Extraction (In-class)"/>
                    <pic:cNvPicPr>
                      <a:picLocks noChangeAspect="1" noChangeArrowheads="1"/>
                    </pic:cNvPicPr>
                  </pic:nvPicPr>
                  <pic:blipFill>
                    <a:blip r:embed="rId59" cstate="print"/>
                    <a:srcRect/>
                    <a:stretch>
                      <a:fillRect/>
                    </a:stretch>
                  </pic:blipFill>
                  <pic:spPr bwMode="auto">
                    <a:xfrm>
                      <a:off x="0" y="0"/>
                      <a:ext cx="3089734" cy="1994941"/>
                    </a:xfrm>
                    <a:prstGeom prst="rect">
                      <a:avLst/>
                    </a:prstGeom>
                    <a:noFill/>
                    <a:ln w="9525">
                      <a:noFill/>
                      <a:miter lim="800000"/>
                      <a:headEnd/>
                      <a:tailEnd/>
                    </a:ln>
                  </pic:spPr>
                </pic:pic>
              </a:graphicData>
            </a:graphic>
          </wp:inline>
        </w:drawing>
      </w:r>
    </w:p>
    <w:p w:rsidR="0042503B" w:rsidRDefault="0042503B" w:rsidP="0042503B">
      <w:pPr>
        <w:pStyle w:val="Heading3"/>
        <w:rPr>
          <w:rFonts w:ascii="Arial" w:hAnsi="Arial" w:cs="Arial"/>
          <w:b w:val="0"/>
          <w:bCs w:val="0"/>
          <w:color w:val="191919"/>
        </w:rPr>
      </w:pPr>
      <w:r>
        <w:rPr>
          <w:rFonts w:ascii="Arial" w:hAnsi="Arial" w:cs="Arial"/>
          <w:b w:val="0"/>
          <w:bCs w:val="0"/>
          <w:color w:val="191919"/>
        </w:rPr>
        <w:t>Project-SMS Spam Classification (In-class)</w:t>
      </w:r>
    </w:p>
    <w:p w:rsidR="0042503B" w:rsidRDefault="0042503B" w:rsidP="0042503B">
      <w:pPr>
        <w:shd w:val="clear" w:color="auto" w:fill="FFFFFF"/>
        <w:rPr>
          <w:rFonts w:ascii="Arial" w:hAnsi="Arial" w:cs="Arial"/>
          <w:color w:val="191919"/>
          <w:sz w:val="14"/>
          <w:szCs w:val="14"/>
        </w:rPr>
      </w:pPr>
      <w:r>
        <w:rPr>
          <w:rFonts w:ascii="Arial" w:hAnsi="Arial" w:cs="Arial"/>
          <w:color w:val="191919"/>
          <w:sz w:val="14"/>
          <w:szCs w:val="14"/>
        </w:rPr>
        <w:t xml:space="preserve">This project is about the classification of SMS text messages as spam or </w:t>
      </w:r>
      <w:proofErr w:type="spellStart"/>
      <w:r>
        <w:rPr>
          <w:rFonts w:ascii="Arial" w:hAnsi="Arial" w:cs="Arial"/>
          <w:color w:val="191919"/>
          <w:sz w:val="14"/>
          <w:szCs w:val="14"/>
        </w:rPr>
        <w:t>nonspam</w:t>
      </w:r>
      <w:proofErr w:type="spellEnd"/>
      <w:r>
        <w:rPr>
          <w:rFonts w:ascii="Arial" w:hAnsi="Arial" w:cs="Arial"/>
          <w:color w:val="191919"/>
          <w:sz w:val="14"/>
          <w:szCs w:val="14"/>
        </w:rPr>
        <w:t>. In this project, the students will learn to preprocess, feature engineering techniques, and text classification techniques using machine learning models and the CNN model.</w:t>
      </w:r>
    </w:p>
    <w:p w:rsidR="0042503B" w:rsidRPr="002E397A" w:rsidRDefault="0042503B" w:rsidP="0042503B">
      <w:pPr>
        <w:spacing w:beforeAutospacing="1" w:after="100" w:afterAutospacing="1" w:line="240" w:lineRule="auto"/>
        <w:rPr>
          <w:rFonts w:ascii="Arial" w:hAnsi="Arial" w:cs="Arial"/>
          <w:color w:val="191919"/>
          <w:sz w:val="14"/>
          <w:szCs w:val="14"/>
        </w:rPr>
      </w:pPr>
      <w:r>
        <w:rPr>
          <w:noProof/>
        </w:rPr>
        <w:drawing>
          <wp:inline distT="0" distB="0" distL="0" distR="0">
            <wp:extent cx="3206288" cy="1911927"/>
            <wp:effectExtent l="19050" t="0" r="0" b="0"/>
            <wp:docPr id="18" name="Picture 4" descr="Project-SMS Spam Classification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MS Spam Classification (In-class)"/>
                    <pic:cNvPicPr>
                      <a:picLocks noChangeAspect="1" noChangeArrowheads="1"/>
                    </pic:cNvPicPr>
                  </pic:nvPicPr>
                  <pic:blipFill>
                    <a:blip r:embed="rId60" cstate="print"/>
                    <a:srcRect/>
                    <a:stretch>
                      <a:fillRect/>
                    </a:stretch>
                  </pic:blipFill>
                  <pic:spPr bwMode="auto">
                    <a:xfrm>
                      <a:off x="0" y="0"/>
                      <a:ext cx="3206105" cy="1911818"/>
                    </a:xfrm>
                    <a:prstGeom prst="rect">
                      <a:avLst/>
                    </a:prstGeom>
                    <a:noFill/>
                    <a:ln w="9525">
                      <a:noFill/>
                      <a:miter lim="800000"/>
                      <a:headEnd/>
                      <a:tailEnd/>
                    </a:ln>
                  </pic:spPr>
                </pic:pic>
              </a:graphicData>
            </a:graphic>
          </wp:inline>
        </w:drawing>
      </w:r>
    </w:p>
    <w:p w:rsidR="0042503B" w:rsidRDefault="0042503B" w:rsidP="0042503B">
      <w:pPr>
        <w:pStyle w:val="Heading3"/>
        <w:shd w:val="clear" w:color="auto" w:fill="FFFFFF"/>
        <w:rPr>
          <w:rFonts w:ascii="Arial" w:hAnsi="Arial" w:cs="Arial"/>
          <w:b w:val="0"/>
          <w:bCs w:val="0"/>
          <w:color w:val="191919"/>
        </w:rPr>
      </w:pP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Project-Hate Speech Classification</w:t>
      </w:r>
    </w:p>
    <w:p w:rsidR="0042503B" w:rsidRPr="00A45BA7" w:rsidRDefault="0042503B" w:rsidP="0042503B">
      <w:r w:rsidRPr="002E397A">
        <w:rPr>
          <w:rFonts w:ascii="Arial" w:hAnsi="Arial" w:cs="Arial"/>
          <w:color w:val="191919"/>
          <w:sz w:val="14"/>
          <w:szCs w:val="14"/>
          <w:shd w:val="clear" w:color="auto" w:fill="FFFFFF"/>
        </w:rPr>
        <w:t xml:space="preserve">Hate speech is an unfortunately common occurrence on the Internet. Often social media sites like </w:t>
      </w:r>
      <w:proofErr w:type="spellStart"/>
      <w:r w:rsidRPr="002E397A">
        <w:rPr>
          <w:rFonts w:ascii="Arial" w:hAnsi="Arial" w:cs="Arial"/>
          <w:color w:val="191919"/>
          <w:sz w:val="14"/>
          <w:szCs w:val="14"/>
          <w:shd w:val="clear" w:color="auto" w:fill="FFFFFF"/>
        </w:rPr>
        <w:t>Facebook</w:t>
      </w:r>
      <w:proofErr w:type="spellEnd"/>
      <w:r w:rsidRPr="002E397A">
        <w:rPr>
          <w:rFonts w:ascii="Arial" w:hAnsi="Arial" w:cs="Arial"/>
          <w:color w:val="191919"/>
          <w:sz w:val="14"/>
          <w:szCs w:val="14"/>
          <w:shd w:val="clear" w:color="auto" w:fill="FFFFFF"/>
        </w:rPr>
        <w:t xml:space="preserve"> and Twitter face the problem of identifying and censoring problematic posts while weighing the right to freedom of speech. The importance of detecting and moderating hate speech is evident from the strong connection between hate speech and actual hate crimes. Early identification of users promoting hate speech could enable outreach programs that attempt to prevent an escalation from speech to action. The objective of this task is to detect hate speech in tweets. For the sake of simplicity, we say a tweet contains hate speech if it has a racist or sexist sentiment associated with it. So, the task is to classify racist or sexist tweets from other tweets.</w:t>
      </w:r>
    </w:p>
    <w:p w:rsidR="0042503B" w:rsidRPr="007D5C78" w:rsidRDefault="0042503B" w:rsidP="0042503B">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3233997" cy="1934095"/>
            <wp:effectExtent l="19050" t="0" r="4503" b="0"/>
            <wp:docPr id="20" name="Picture 7" descr="Project-Hate Speech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Hate Speech Classification"/>
                    <pic:cNvPicPr>
                      <a:picLocks noChangeAspect="1" noChangeArrowheads="1"/>
                    </pic:cNvPicPr>
                  </pic:nvPicPr>
                  <pic:blipFill>
                    <a:blip r:embed="rId61" cstate="print"/>
                    <a:srcRect/>
                    <a:stretch>
                      <a:fillRect/>
                    </a:stretch>
                  </pic:blipFill>
                  <pic:spPr bwMode="auto">
                    <a:xfrm>
                      <a:off x="0" y="0"/>
                      <a:ext cx="3233813" cy="1933985"/>
                    </a:xfrm>
                    <a:prstGeom prst="rect">
                      <a:avLst/>
                    </a:prstGeom>
                    <a:noFill/>
                    <a:ln w="9525">
                      <a:noFill/>
                      <a:miter lim="800000"/>
                      <a:headEnd/>
                      <a:tailEnd/>
                    </a:ln>
                  </pic:spPr>
                </pic:pic>
              </a:graphicData>
            </a:graphic>
          </wp:inline>
        </w:drawing>
      </w:r>
    </w:p>
    <w:p w:rsidR="0042503B" w:rsidRDefault="0042503B" w:rsidP="0042503B">
      <w:pPr>
        <w:pStyle w:val="NormalWeb"/>
        <w:spacing w:before="0" w:beforeAutospacing="0"/>
        <w:jc w:val="both"/>
      </w:pPr>
    </w:p>
    <w:p w:rsidR="0042503B" w:rsidRDefault="0042503B" w:rsidP="0042503B">
      <w:pPr>
        <w:pStyle w:val="Heading1"/>
        <w:shd w:val="clear" w:color="auto" w:fill="FFFFFF"/>
        <w:rPr>
          <w:rFonts w:ascii="Arial" w:hAnsi="Arial" w:cs="Arial"/>
          <w:b w:val="0"/>
          <w:bCs w:val="0"/>
          <w:color w:val="FFFFFF"/>
        </w:rPr>
      </w:pPr>
      <w:proofErr w:type="spellStart"/>
      <w:proofErr w:type="gramStart"/>
      <w:r w:rsidRPr="00527669">
        <w:rPr>
          <w:rFonts w:ascii="Arial" w:hAnsi="Arial" w:cs="Arial"/>
          <w:b w:val="0"/>
          <w:bCs w:val="0"/>
          <w:color w:val="FFFFFF"/>
          <w:sz w:val="24"/>
        </w:rPr>
        <w:t>achine</w:t>
      </w:r>
      <w:proofErr w:type="spellEnd"/>
      <w:proofErr w:type="gramEnd"/>
      <w:r>
        <w:rPr>
          <w:rFonts w:ascii="Arial" w:hAnsi="Arial" w:cs="Arial"/>
          <w:b w:val="0"/>
          <w:bCs w:val="0"/>
          <w:color w:val="FFFFFF"/>
        </w:rPr>
        <w:t xml:space="preserve"> Learning </w:t>
      </w: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Project- Categorization of Sports Articles (In-class)</w:t>
      </w:r>
    </w:p>
    <w:p w:rsidR="0042503B" w:rsidRDefault="0042503B" w:rsidP="0042503B">
      <w:pPr>
        <w:pStyle w:val="Heading1"/>
        <w:shd w:val="clear" w:color="auto" w:fill="FFFFFF"/>
        <w:spacing w:before="120"/>
        <w:rPr>
          <w:rFonts w:ascii="Arial" w:hAnsi="Arial" w:cs="Arial"/>
          <w:color w:val="191919"/>
          <w:sz w:val="14"/>
          <w:szCs w:val="14"/>
          <w:shd w:val="clear" w:color="auto" w:fill="FFFFFF"/>
        </w:rPr>
      </w:pPr>
      <w:r>
        <w:rPr>
          <w:rFonts w:ascii="Arial" w:hAnsi="Arial" w:cs="Arial"/>
          <w:color w:val="191919"/>
          <w:sz w:val="14"/>
          <w:szCs w:val="14"/>
          <w:shd w:val="clear" w:color="auto" w:fill="FFFFFF"/>
        </w:rPr>
        <w:t xml:space="preserve">Document categorization or segregation is an important NLP task which is used across a wide range of industries. In this project, we will learn to segregate sports articles using an unsupervised technique called Topic </w:t>
      </w:r>
      <w:proofErr w:type="spellStart"/>
      <w:r>
        <w:rPr>
          <w:rFonts w:ascii="Arial" w:hAnsi="Arial" w:cs="Arial"/>
          <w:color w:val="191919"/>
          <w:sz w:val="14"/>
          <w:szCs w:val="14"/>
          <w:shd w:val="clear" w:color="auto" w:fill="FFFFFF"/>
        </w:rPr>
        <w:t>Modelling</w:t>
      </w:r>
      <w:proofErr w:type="spellEnd"/>
      <w:r>
        <w:rPr>
          <w:rFonts w:ascii="Arial" w:hAnsi="Arial" w:cs="Arial"/>
          <w:color w:val="191919"/>
          <w:sz w:val="14"/>
          <w:szCs w:val="14"/>
          <w:shd w:val="clear" w:color="auto" w:fill="FFFFFF"/>
        </w:rPr>
        <w:t>. We will categorize the articles based on the content of the articles, i.e., similar articles will be grouped together.</w:t>
      </w:r>
    </w:p>
    <w:p w:rsidR="0042503B" w:rsidRPr="0042503B" w:rsidRDefault="0042503B" w:rsidP="0042503B">
      <w:r w:rsidRPr="0042503B">
        <w:drawing>
          <wp:inline distT="0" distB="0" distL="0" distR="0">
            <wp:extent cx="5408930" cy="4056380"/>
            <wp:effectExtent l="19050" t="0" r="1270" b="0"/>
            <wp:docPr id="21" name="Picture 10" descr="Project- Categorization of Sports Articles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 Categorization of Sports Articles (In-class)"/>
                    <pic:cNvPicPr>
                      <a:picLocks noChangeAspect="1" noChangeArrowheads="1"/>
                    </pic:cNvPicPr>
                  </pic:nvPicPr>
                  <pic:blipFill>
                    <a:blip r:embed="rId62" cstate="print"/>
                    <a:srcRect/>
                    <a:stretch>
                      <a:fillRect/>
                    </a:stretch>
                  </pic:blipFill>
                  <pic:spPr bwMode="auto">
                    <a:xfrm>
                      <a:off x="0" y="0"/>
                      <a:ext cx="5408930" cy="4056380"/>
                    </a:xfrm>
                    <a:prstGeom prst="rect">
                      <a:avLst/>
                    </a:prstGeom>
                    <a:noFill/>
                    <a:ln w="9525">
                      <a:noFill/>
                      <a:miter lim="800000"/>
                      <a:headEnd/>
                      <a:tailEnd/>
                    </a:ln>
                  </pic:spPr>
                </pic:pic>
              </a:graphicData>
            </a:graphic>
          </wp:inline>
        </w:drawing>
      </w: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Project - Building Auto Tagging System (In-Class)</w:t>
      </w:r>
    </w:p>
    <w:p w:rsidR="0042503B" w:rsidRDefault="0042503B" w:rsidP="0042503B">
      <w:pPr>
        <w:rPr>
          <w:rFonts w:ascii="Arial" w:hAnsi="Arial" w:cs="Arial"/>
          <w:color w:val="191919"/>
          <w:sz w:val="14"/>
          <w:szCs w:val="14"/>
          <w:shd w:val="clear" w:color="auto" w:fill="FFFFFF"/>
        </w:rPr>
      </w:pPr>
      <w:r>
        <w:rPr>
          <w:rFonts w:ascii="Arial" w:hAnsi="Arial" w:cs="Arial"/>
          <w:color w:val="191919"/>
          <w:sz w:val="14"/>
          <w:szCs w:val="14"/>
          <w:shd w:val="clear" w:color="auto" w:fill="FFFFFF"/>
        </w:rPr>
        <w:t xml:space="preserve">Automatic tagging of questions on platforms like </w:t>
      </w:r>
      <w:proofErr w:type="spellStart"/>
      <w:r>
        <w:rPr>
          <w:rFonts w:ascii="Arial" w:hAnsi="Arial" w:cs="Arial"/>
          <w:color w:val="191919"/>
          <w:sz w:val="14"/>
          <w:szCs w:val="14"/>
          <w:shd w:val="clear" w:color="auto" w:fill="FFFFFF"/>
        </w:rPr>
        <w:t>stackoverflow</w:t>
      </w:r>
      <w:proofErr w:type="spellEnd"/>
      <w:r>
        <w:rPr>
          <w:rFonts w:ascii="Arial" w:hAnsi="Arial" w:cs="Arial"/>
          <w:color w:val="191919"/>
          <w:sz w:val="14"/>
          <w:szCs w:val="14"/>
          <w:shd w:val="clear" w:color="auto" w:fill="FFFFFF"/>
        </w:rPr>
        <w:t xml:space="preserve"> is quite vital to build a healthy user engagement at the platform. These tags help both, the users seeking solutions to their problems and the experts capable of solving those problems, find the relevant questions easily. In this project, we will build an automatic tagger for the Stack Overflow questions.</w:t>
      </w:r>
    </w:p>
    <w:p w:rsid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drawing>
          <wp:inline distT="0" distB="0" distL="0" distR="0">
            <wp:extent cx="2995699" cy="1551709"/>
            <wp:effectExtent l="19050" t="0" r="0" b="0"/>
            <wp:docPr id="23" name="Picture 13" descr="Project - Building Auto Tagging System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 - Building Auto Tagging System (In-Class)"/>
                    <pic:cNvPicPr>
                      <a:picLocks noChangeAspect="1" noChangeArrowheads="1"/>
                    </pic:cNvPicPr>
                  </pic:nvPicPr>
                  <pic:blipFill>
                    <a:blip r:embed="rId63" cstate="print"/>
                    <a:srcRect/>
                    <a:stretch>
                      <a:fillRect/>
                    </a:stretch>
                  </pic:blipFill>
                  <pic:spPr bwMode="auto">
                    <a:xfrm>
                      <a:off x="0" y="0"/>
                      <a:ext cx="2996105" cy="1551919"/>
                    </a:xfrm>
                    <a:prstGeom prst="rect">
                      <a:avLst/>
                    </a:prstGeom>
                    <a:noFill/>
                    <a:ln w="9525">
                      <a:noFill/>
                      <a:miter lim="800000"/>
                      <a:headEnd/>
                      <a:tailEnd/>
                    </a:ln>
                  </pic:spPr>
                </pic:pic>
              </a:graphicData>
            </a:graphic>
          </wp:inline>
        </w:drawing>
      </w: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lastRenderedPageBreak/>
        <w:t xml:space="preserve">Project- Build your first </w:t>
      </w:r>
      <w:proofErr w:type="spellStart"/>
      <w:r>
        <w:rPr>
          <w:rFonts w:ascii="Arial" w:hAnsi="Arial" w:cs="Arial"/>
          <w:b w:val="0"/>
          <w:bCs w:val="0"/>
          <w:color w:val="191919"/>
        </w:rPr>
        <w:t>Chatbot</w:t>
      </w:r>
      <w:proofErr w:type="spellEnd"/>
      <w:r>
        <w:rPr>
          <w:rFonts w:ascii="Arial" w:hAnsi="Arial" w:cs="Arial"/>
          <w:b w:val="0"/>
          <w:bCs w:val="0"/>
          <w:color w:val="191919"/>
        </w:rPr>
        <w:t xml:space="preserve"> (In-Class)</w:t>
      </w:r>
    </w:p>
    <w:p w:rsidR="0042503B" w:rsidRDefault="0042503B" w:rsidP="0042503B">
      <w:pPr>
        <w:rPr>
          <w:rFonts w:ascii="Arial" w:hAnsi="Arial" w:cs="Arial"/>
          <w:color w:val="191919"/>
          <w:sz w:val="14"/>
          <w:szCs w:val="14"/>
          <w:shd w:val="clear" w:color="auto" w:fill="FFFFFF"/>
        </w:rPr>
      </w:pPr>
      <w:proofErr w:type="spellStart"/>
      <w:r>
        <w:rPr>
          <w:rFonts w:ascii="Arial" w:hAnsi="Arial" w:cs="Arial"/>
          <w:color w:val="191919"/>
          <w:sz w:val="14"/>
          <w:szCs w:val="14"/>
          <w:shd w:val="clear" w:color="auto" w:fill="FFFFFF"/>
        </w:rPr>
        <w:t>Chatbots</w:t>
      </w:r>
      <w:proofErr w:type="spellEnd"/>
      <w:r>
        <w:rPr>
          <w:rFonts w:ascii="Arial" w:hAnsi="Arial" w:cs="Arial"/>
          <w:color w:val="191919"/>
          <w:sz w:val="14"/>
          <w:szCs w:val="14"/>
          <w:shd w:val="clear" w:color="auto" w:fill="FFFFFF"/>
        </w:rPr>
        <w:t xml:space="preserve"> are everywhere today, from booking your flight tickets to ordering food, chances are that you have already interacted with one. In this module, you will build your first </w:t>
      </w:r>
      <w:proofErr w:type="spellStart"/>
      <w:r>
        <w:rPr>
          <w:rFonts w:ascii="Arial" w:hAnsi="Arial" w:cs="Arial"/>
          <w:color w:val="191919"/>
          <w:sz w:val="14"/>
          <w:szCs w:val="14"/>
          <w:shd w:val="clear" w:color="auto" w:fill="FFFFFF"/>
        </w:rPr>
        <w:t>chatbot</w:t>
      </w:r>
      <w:proofErr w:type="spellEnd"/>
      <w:r>
        <w:rPr>
          <w:rFonts w:ascii="Arial" w:hAnsi="Arial" w:cs="Arial"/>
          <w:color w:val="191919"/>
          <w:sz w:val="14"/>
          <w:szCs w:val="14"/>
          <w:shd w:val="clear" w:color="auto" w:fill="FFFFFF"/>
        </w:rPr>
        <w:t xml:space="preserve"> to search for restaurants online and learn how to use it in a real-world application by deploying it on Slack.</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drawing>
          <wp:inline distT="0" distB="0" distL="0" distR="0">
            <wp:extent cx="3904557" cy="1934095"/>
            <wp:effectExtent l="19050" t="0" r="693" b="0"/>
            <wp:docPr id="24" name="Picture 16" descr="Project- Build your first Chatbot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 Build your first Chatbot (In-Class)"/>
                    <pic:cNvPicPr>
                      <a:picLocks noChangeAspect="1" noChangeArrowheads="1"/>
                    </pic:cNvPicPr>
                  </pic:nvPicPr>
                  <pic:blipFill>
                    <a:blip r:embed="rId64" cstate="print"/>
                    <a:srcRect/>
                    <a:stretch>
                      <a:fillRect/>
                    </a:stretch>
                  </pic:blipFill>
                  <pic:spPr bwMode="auto">
                    <a:xfrm>
                      <a:off x="0" y="0"/>
                      <a:ext cx="3904335" cy="1933985"/>
                    </a:xfrm>
                    <a:prstGeom prst="rect">
                      <a:avLst/>
                    </a:prstGeom>
                    <a:noFill/>
                    <a:ln w="9525">
                      <a:noFill/>
                      <a:miter lim="800000"/>
                      <a:headEnd/>
                      <a:tailEnd/>
                    </a:ln>
                  </pic:spPr>
                </pic:pic>
              </a:graphicData>
            </a:graphic>
          </wp:inline>
        </w:drawing>
      </w:r>
    </w:p>
    <w:p w:rsidR="0042503B" w:rsidRPr="0042503B" w:rsidRDefault="0042503B" w:rsidP="0042503B"/>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Project- Summarization of Customer Reviews (In-class)</w:t>
      </w:r>
    </w:p>
    <w:p w:rsidR="0042503B" w:rsidRDefault="0042503B" w:rsidP="0042503B">
      <w:pPr>
        <w:rPr>
          <w:rFonts w:ascii="Arial" w:hAnsi="Arial" w:cs="Arial"/>
          <w:color w:val="191919"/>
          <w:sz w:val="14"/>
          <w:szCs w:val="14"/>
          <w:shd w:val="clear" w:color="auto" w:fill="FFFFFF"/>
        </w:rPr>
      </w:pPr>
      <w:r>
        <w:rPr>
          <w:rFonts w:ascii="Arial" w:hAnsi="Arial" w:cs="Arial"/>
          <w:color w:val="191919"/>
          <w:sz w:val="14"/>
          <w:szCs w:val="14"/>
          <w:shd w:val="clear" w:color="auto" w:fill="FFFFFF"/>
        </w:rPr>
        <w:t>Automatic Text Summarization is a process of generating a concise and meaningful summary of text from multiple text resources such as news articles, blog posts, research papers, customer reviews, emails, and tweets. In this project, we will create short summaries of customer reviews on the women's clothing dataset, using sequence-to-sequence modeling.</w:t>
      </w:r>
    </w:p>
    <w:p w:rsidR="0062380C" w:rsidRDefault="0042503B">
      <w:r w:rsidRPr="0042503B">
        <w:drawing>
          <wp:inline distT="0" distB="0" distL="0" distR="0">
            <wp:extent cx="3765839" cy="2105891"/>
            <wp:effectExtent l="19050" t="0" r="6061" b="0"/>
            <wp:docPr id="26" name="Picture 19" descr="Project- Summarization of Customer Reviews (In-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ject- Summarization of Customer Reviews (In-class)"/>
                    <pic:cNvPicPr>
                      <a:picLocks noChangeAspect="1" noChangeArrowheads="1"/>
                    </pic:cNvPicPr>
                  </pic:nvPicPr>
                  <pic:blipFill>
                    <a:blip r:embed="rId65" cstate="print"/>
                    <a:srcRect/>
                    <a:stretch>
                      <a:fillRect/>
                    </a:stretch>
                  </pic:blipFill>
                  <pic:spPr bwMode="auto">
                    <a:xfrm>
                      <a:off x="0" y="0"/>
                      <a:ext cx="3765793" cy="2105865"/>
                    </a:xfrm>
                    <a:prstGeom prst="rect">
                      <a:avLst/>
                    </a:prstGeom>
                    <a:noFill/>
                    <a:ln w="9525">
                      <a:noFill/>
                      <a:miter lim="800000"/>
                      <a:headEnd/>
                      <a:tailEnd/>
                    </a:ln>
                  </pic:spPr>
                </pic:pic>
              </a:graphicData>
            </a:graphic>
          </wp:inline>
        </w:drawing>
      </w:r>
    </w:p>
    <w:p w:rsidR="0042503B" w:rsidRDefault="0042503B" w:rsidP="0042503B">
      <w:pPr>
        <w:rPr>
          <w:sz w:val="32"/>
          <w:u w:val="single"/>
        </w:rPr>
      </w:pPr>
      <w:r w:rsidRPr="002E397A">
        <w:rPr>
          <w:sz w:val="32"/>
          <w:u w:val="single"/>
        </w:rPr>
        <w:t xml:space="preserve">Computer Vision using </w:t>
      </w:r>
      <w:proofErr w:type="gramStart"/>
      <w:r w:rsidRPr="002E397A">
        <w:rPr>
          <w:sz w:val="32"/>
          <w:u w:val="single"/>
        </w:rPr>
        <w:t>Deep</w:t>
      </w:r>
      <w:proofErr w:type="gramEnd"/>
      <w:r w:rsidRPr="002E397A">
        <w:rPr>
          <w:sz w:val="32"/>
          <w:u w:val="single"/>
        </w:rPr>
        <w:t xml:space="preserve"> Learning 2.</w:t>
      </w:r>
      <w:r>
        <w:rPr>
          <w:sz w:val="32"/>
          <w:u w:val="single"/>
        </w:rPr>
        <w:t>0</w:t>
      </w:r>
    </w:p>
    <w:p w:rsidR="0042503B" w:rsidRDefault="0042503B" w:rsidP="0042503B">
      <w:pPr>
        <w:rPr>
          <w:sz w:val="20"/>
          <w:szCs w:val="20"/>
        </w:rPr>
      </w:pPr>
      <w:r w:rsidRPr="002E397A">
        <w:rPr>
          <w:sz w:val="20"/>
          <w:szCs w:val="20"/>
        </w:rPr>
        <w:t>Accelerate</w:t>
      </w:r>
      <w:r>
        <w:rPr>
          <w:sz w:val="20"/>
          <w:szCs w:val="20"/>
        </w:rPr>
        <w:t xml:space="preserve"> your career with Analytics </w:t>
      </w:r>
      <w:proofErr w:type="spellStart"/>
      <w:r>
        <w:rPr>
          <w:sz w:val="20"/>
          <w:szCs w:val="20"/>
        </w:rPr>
        <w:t>Vidhya’s</w:t>
      </w:r>
      <w:proofErr w:type="spellEnd"/>
      <w:r>
        <w:rPr>
          <w:sz w:val="20"/>
          <w:szCs w:val="20"/>
        </w:rPr>
        <w:t xml:space="preserve"> computer vision course! Work on hands-on real world computer vision case studies, learn the fundamentals of deep learning and get familiar with tips and tricks to improve your models.</w:t>
      </w:r>
    </w:p>
    <w:p w:rsidR="0042503B" w:rsidRDefault="0042503B" w:rsidP="0042503B">
      <w:pPr>
        <w:pStyle w:val="Heading3"/>
        <w:rPr>
          <w:rFonts w:ascii="Arial" w:hAnsi="Arial" w:cs="Arial"/>
          <w:b w:val="0"/>
          <w:bCs w:val="0"/>
          <w:color w:val="191919"/>
        </w:rPr>
      </w:pPr>
      <w:r>
        <w:rPr>
          <w:rFonts w:ascii="Arial" w:hAnsi="Arial" w:cs="Arial"/>
          <w:b w:val="0"/>
          <w:bCs w:val="0"/>
          <w:color w:val="191919"/>
        </w:rPr>
        <w:t>About the course</w:t>
      </w:r>
    </w:p>
    <w:p w:rsidR="0042503B" w:rsidRPr="002E397A" w:rsidRDefault="0042503B" w:rsidP="0042503B">
      <w:pPr>
        <w:pStyle w:val="NormalWeb"/>
        <w:spacing w:before="0" w:beforeAutospacing="0"/>
        <w:jc w:val="both"/>
        <w:rPr>
          <w:sz w:val="20"/>
          <w:szCs w:val="20"/>
        </w:rPr>
      </w:pPr>
      <w:r w:rsidRPr="002E397A">
        <w:rPr>
          <w:sz w:val="20"/>
          <w:szCs w:val="20"/>
        </w:rPr>
        <w:t xml:space="preserve">There has been a tremendous boom in the applications of Computer Vision </w:t>
      </w:r>
      <w:proofErr w:type="gramStart"/>
      <w:r w:rsidRPr="002E397A">
        <w:rPr>
          <w:sz w:val="20"/>
          <w:szCs w:val="20"/>
        </w:rPr>
        <w:t>now a days</w:t>
      </w:r>
      <w:proofErr w:type="gramEnd"/>
      <w:r w:rsidRPr="002E397A">
        <w:rPr>
          <w:sz w:val="20"/>
          <w:szCs w:val="20"/>
        </w:rPr>
        <w:t>.</w:t>
      </w:r>
    </w:p>
    <w:p w:rsidR="0042503B" w:rsidRPr="002E397A" w:rsidRDefault="0042503B" w:rsidP="0042503B">
      <w:pPr>
        <w:pStyle w:val="NormalWeb"/>
        <w:spacing w:before="0" w:beforeAutospacing="0"/>
        <w:jc w:val="both"/>
        <w:rPr>
          <w:sz w:val="20"/>
          <w:szCs w:val="20"/>
        </w:rPr>
      </w:pPr>
      <w:r w:rsidRPr="002E397A">
        <w:rPr>
          <w:sz w:val="20"/>
          <w:szCs w:val="20"/>
        </w:rPr>
        <w:t>The applications of Computer Vision range from understanding the environment in a Self - Driving Car to build Facial Recognition based Attention Systems for classrooms in Education Industry.</w:t>
      </w:r>
    </w:p>
    <w:p w:rsidR="0042503B" w:rsidRPr="002E397A" w:rsidRDefault="0042503B" w:rsidP="0042503B">
      <w:pPr>
        <w:pStyle w:val="NormalWeb"/>
        <w:spacing w:before="0" w:beforeAutospacing="0"/>
        <w:jc w:val="both"/>
        <w:rPr>
          <w:sz w:val="20"/>
          <w:szCs w:val="20"/>
        </w:rPr>
      </w:pPr>
      <w:r w:rsidRPr="002E397A">
        <w:rPr>
          <w:sz w:val="20"/>
          <w:szCs w:val="20"/>
        </w:rPr>
        <w:lastRenderedPageBreak/>
        <w:t xml:space="preserve">A question you might ask is: why would I even want to know about Computer </w:t>
      </w:r>
      <w:proofErr w:type="gramStart"/>
      <w:r w:rsidRPr="002E397A">
        <w:rPr>
          <w:sz w:val="20"/>
          <w:szCs w:val="20"/>
        </w:rPr>
        <w:t>Vision ?</w:t>
      </w:r>
      <w:proofErr w:type="gramEnd"/>
      <w:r w:rsidRPr="002E397A">
        <w:rPr>
          <w:sz w:val="20"/>
          <w:szCs w:val="20"/>
        </w:rPr>
        <w:t xml:space="preserve"> As a matter of fact, there is an undeniable demand for people who have knowledge in this domain, so that they can bring about disruptive solutions in any industry possible.</w:t>
      </w:r>
    </w:p>
    <w:p w:rsidR="0042503B" w:rsidRPr="002E397A" w:rsidRDefault="0042503B" w:rsidP="0042503B">
      <w:pPr>
        <w:pStyle w:val="NormalWeb"/>
        <w:spacing w:before="0" w:beforeAutospacing="0"/>
        <w:jc w:val="both"/>
        <w:rPr>
          <w:sz w:val="20"/>
          <w:szCs w:val="20"/>
        </w:rPr>
      </w:pPr>
      <w:r w:rsidRPr="002E397A">
        <w:rPr>
          <w:sz w:val="20"/>
          <w:szCs w:val="20"/>
        </w:rPr>
        <w:t xml:space="preserve">Computer Vision systems deal with high variety and volume of data, specifically images or </w:t>
      </w:r>
      <w:proofErr w:type="spellStart"/>
      <w:r w:rsidRPr="002E397A">
        <w:rPr>
          <w:sz w:val="20"/>
          <w:szCs w:val="20"/>
        </w:rPr>
        <w:t>videos.It</w:t>
      </w:r>
      <w:proofErr w:type="spellEnd"/>
      <w:r w:rsidRPr="002E397A">
        <w:rPr>
          <w:sz w:val="20"/>
          <w:szCs w:val="20"/>
        </w:rPr>
        <w:t xml:space="preserve"> is represented as bits and blobs which is hard to explain to a </w:t>
      </w:r>
      <w:proofErr w:type="spellStart"/>
      <w:r w:rsidRPr="002E397A">
        <w:rPr>
          <w:sz w:val="20"/>
          <w:szCs w:val="20"/>
        </w:rPr>
        <w:t>machine.As</w:t>
      </w:r>
      <w:proofErr w:type="spellEnd"/>
      <w:r w:rsidRPr="002E397A">
        <w:rPr>
          <w:sz w:val="20"/>
          <w:szCs w:val="20"/>
        </w:rPr>
        <w:t xml:space="preserve"> a result, these systems need intricate techniques to make sense of the data and then make data driven decisions.</w:t>
      </w:r>
    </w:p>
    <w:p w:rsidR="0042503B" w:rsidRPr="002E397A" w:rsidRDefault="0042503B" w:rsidP="0042503B">
      <w:pPr>
        <w:pStyle w:val="NormalWeb"/>
        <w:spacing w:before="0" w:beforeAutospacing="0"/>
        <w:jc w:val="both"/>
        <w:rPr>
          <w:sz w:val="20"/>
          <w:szCs w:val="20"/>
        </w:rPr>
      </w:pPr>
      <w:r w:rsidRPr="002E397A">
        <w:rPr>
          <w:sz w:val="20"/>
          <w:szCs w:val="20"/>
        </w:rPr>
        <w:t>This course is designed to give you a taste of how the underlying techniques work in current State - of -the - Art Computer Vision systems, and walks you through a few of the remarkable Computer Vision applications in a hands - on manner so that you can create such solutions on your own.</w:t>
      </w:r>
    </w:p>
    <w:p w:rsidR="0042503B" w:rsidRPr="002E397A" w:rsidRDefault="0042503B" w:rsidP="0042503B">
      <w:pPr>
        <w:pStyle w:val="Heading3"/>
        <w:rPr>
          <w:rFonts w:ascii="Arial" w:hAnsi="Arial" w:cs="Arial"/>
          <w:b w:val="0"/>
          <w:bCs w:val="0"/>
          <w:color w:val="191919"/>
          <w:sz w:val="20"/>
          <w:szCs w:val="20"/>
        </w:rPr>
      </w:pPr>
      <w:r w:rsidRPr="002E397A">
        <w:rPr>
          <w:rFonts w:ascii="Arial" w:hAnsi="Arial" w:cs="Arial"/>
          <w:b w:val="0"/>
          <w:bCs w:val="0"/>
          <w:color w:val="191919"/>
          <w:sz w:val="20"/>
          <w:szCs w:val="20"/>
        </w:rPr>
        <w:t>Pre-requisites</w:t>
      </w:r>
    </w:p>
    <w:p w:rsidR="0042503B" w:rsidRDefault="0042503B" w:rsidP="0042503B">
      <w:pPr>
        <w:pStyle w:val="NormalWeb"/>
        <w:spacing w:before="0" w:beforeAutospacing="0"/>
        <w:jc w:val="both"/>
        <w:rPr>
          <w:sz w:val="20"/>
          <w:szCs w:val="20"/>
        </w:rPr>
      </w:pPr>
      <w:r w:rsidRPr="002E397A">
        <w:rPr>
          <w:sz w:val="20"/>
          <w:szCs w:val="20"/>
        </w:rPr>
        <w:t>This is a beginner friendly course, so it does not assume any familiarity with Computer Vision or Deep Learning algorithms. But, this course assumes that you are comfortable with Python programming.</w:t>
      </w:r>
    </w:p>
    <w:p w:rsidR="0042503B" w:rsidRDefault="0042503B" w:rsidP="0042503B">
      <w:pPr>
        <w:pStyle w:val="Heading5"/>
        <w:spacing w:before="0"/>
        <w:rPr>
          <w:rFonts w:ascii="Arial" w:hAnsi="Arial" w:cs="Arial"/>
          <w:sz w:val="24"/>
          <w:szCs w:val="24"/>
        </w:rPr>
      </w:pPr>
      <w:r>
        <w:rPr>
          <w:rFonts w:ascii="Arial" w:hAnsi="Arial" w:cs="Arial"/>
          <w:b/>
          <w:bCs/>
          <w:sz w:val="24"/>
          <w:szCs w:val="24"/>
        </w:rPr>
        <w:t>Course Handouts</w:t>
      </w:r>
    </w:p>
    <w:p w:rsidR="0042503B" w:rsidRDefault="0042503B" w:rsidP="00A66BC5">
      <w:pPr>
        <w:numPr>
          <w:ilvl w:val="0"/>
          <w:numId w:val="9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Course Handouts</w:t>
      </w:r>
    </w:p>
    <w:p w:rsidR="0042503B" w:rsidRDefault="0042503B" w:rsidP="0042503B">
      <w:pPr>
        <w:pStyle w:val="Heading5"/>
        <w:spacing w:before="0"/>
        <w:rPr>
          <w:rFonts w:ascii="Arial" w:hAnsi="Arial" w:cs="Arial"/>
          <w:sz w:val="24"/>
          <w:szCs w:val="24"/>
        </w:rPr>
      </w:pPr>
      <w:r>
        <w:rPr>
          <w:rFonts w:ascii="Arial" w:hAnsi="Arial" w:cs="Arial"/>
          <w:b/>
          <w:bCs/>
          <w:sz w:val="24"/>
          <w:szCs w:val="24"/>
        </w:rPr>
        <w:t>Introduction to computer vision</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Welcome to Computer Vision</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Knowing each other</w:t>
      </w:r>
    </w:p>
    <w:p w:rsidR="0042503B" w:rsidRP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hyperlink r:id="rId66" w:history="1">
        <w:r w:rsidRPr="0042503B">
          <w:rPr>
            <w:rStyle w:val="Hyperlink"/>
            <w:rFonts w:ascii="Arial" w:hAnsi="Arial" w:cs="Arial"/>
            <w:color w:val="191919"/>
            <w:sz w:val="14"/>
            <w:szCs w:val="14"/>
            <w:u w:val="none"/>
          </w:rPr>
          <w:t>Documentary on Computer Vision</w:t>
        </w:r>
      </w:hyperlink>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Exercise-1</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Applications of Computer Vision</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Exercise-2</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Why Computer Vision is more in Demand?</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Exercise-3</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 your course content</w:t>
      </w:r>
    </w:p>
    <w:p w:rsidR="0042503B" w:rsidRDefault="0042503B" w:rsidP="00A66BC5">
      <w:pPr>
        <w:numPr>
          <w:ilvl w:val="0"/>
          <w:numId w:val="92"/>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Exercise- 4</w:t>
      </w:r>
    </w:p>
    <w:p w:rsidR="0042503B" w:rsidRDefault="0042503B" w:rsidP="0042503B">
      <w:pPr>
        <w:pStyle w:val="Heading5"/>
        <w:spacing w:before="0"/>
        <w:rPr>
          <w:rFonts w:ascii="Arial" w:hAnsi="Arial" w:cs="Arial"/>
          <w:sz w:val="24"/>
          <w:szCs w:val="24"/>
        </w:rPr>
      </w:pPr>
      <w:r>
        <w:rPr>
          <w:rFonts w:ascii="Arial" w:hAnsi="Arial" w:cs="Arial"/>
          <w:b/>
          <w:bCs/>
          <w:sz w:val="24"/>
          <w:szCs w:val="24"/>
        </w:rPr>
        <w:t>Getting ready for the course</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Getting ready for the course</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System Requirements</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Setting up the System on Cloud</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Setting up locally</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Accessing the course material</w:t>
      </w:r>
    </w:p>
    <w:p w:rsidR="0042503B" w:rsidRDefault="0042503B" w:rsidP="00A66BC5">
      <w:pPr>
        <w:numPr>
          <w:ilvl w:val="0"/>
          <w:numId w:val="93"/>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Pre-reads for the next modules</w:t>
      </w:r>
    </w:p>
    <w:p w:rsidR="0042503B" w:rsidRDefault="0042503B" w:rsidP="0042503B">
      <w:pPr>
        <w:pStyle w:val="Heading5"/>
        <w:spacing w:before="0"/>
        <w:rPr>
          <w:rFonts w:ascii="Arial" w:hAnsi="Arial" w:cs="Arial"/>
          <w:sz w:val="24"/>
          <w:szCs w:val="24"/>
        </w:rPr>
      </w:pPr>
      <w:r>
        <w:rPr>
          <w:rFonts w:ascii="Arial" w:hAnsi="Arial" w:cs="Arial"/>
          <w:b/>
          <w:bCs/>
          <w:sz w:val="24"/>
          <w:szCs w:val="24"/>
        </w:rPr>
        <w:t>Introduction to Neural Network</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problem</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Getting started with Neural Network</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Getting started with Neural Network</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Independent and dependent variables</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Understanding Forward </w:t>
      </w:r>
      <w:proofErr w:type="spellStart"/>
      <w:r>
        <w:rPr>
          <w:rStyle w:val="course-curriculumchapter-lesson"/>
          <w:rFonts w:ascii="Arial" w:hAnsi="Arial" w:cs="Arial"/>
          <w:color w:val="191919"/>
          <w:sz w:val="14"/>
          <w:szCs w:val="14"/>
        </w:rPr>
        <w:t>Propogation</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Forward </w:t>
      </w:r>
      <w:proofErr w:type="spellStart"/>
      <w:r>
        <w:rPr>
          <w:rStyle w:val="course-curriculumchapter-lesson"/>
          <w:rFonts w:ascii="Arial" w:hAnsi="Arial" w:cs="Arial"/>
          <w:color w:val="191919"/>
          <w:sz w:val="14"/>
          <w:szCs w:val="14"/>
        </w:rPr>
        <w:t>Propogation</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Math Behind Forward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Math Behind Forward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Error and Reason for Error</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Error and Reason for Error</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Gradient Descent Intuition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Math Behind Gradient Descent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Gradient Descent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Optimizer</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Optimizer</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Back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Back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Why </w:t>
      </w:r>
      <w:proofErr w:type="spellStart"/>
      <w:r>
        <w:rPr>
          <w:rStyle w:val="course-curriculumchapter-lesson"/>
          <w:rFonts w:ascii="Arial" w:hAnsi="Arial" w:cs="Arial"/>
          <w:color w:val="191919"/>
          <w:sz w:val="14"/>
          <w:szCs w:val="14"/>
        </w:rPr>
        <w:t>Numpy</w:t>
      </w:r>
      <w:proofErr w:type="spellEnd"/>
      <w:r>
        <w:rPr>
          <w:rStyle w:val="course-curriculumchapter-lesson"/>
          <w:rFonts w:ascii="Arial" w:hAnsi="Arial" w:cs="Arial"/>
          <w:color w:val="191919"/>
          <w:sz w:val="14"/>
          <w:szCs w:val="14"/>
        </w:rPr>
        <w: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Why </w:t>
      </w:r>
      <w:proofErr w:type="spellStart"/>
      <w:r>
        <w:rPr>
          <w:rStyle w:val="course-curriculumchapter-lesson"/>
          <w:rFonts w:ascii="Arial" w:hAnsi="Arial" w:cs="Arial"/>
          <w:color w:val="191919"/>
          <w:sz w:val="14"/>
          <w:szCs w:val="14"/>
        </w:rPr>
        <w:t>Numpy</w:t>
      </w:r>
      <w:proofErr w:type="spellEnd"/>
      <w:r>
        <w:rPr>
          <w:rStyle w:val="course-curriculumchapter-lesson"/>
          <w:rFonts w:ascii="Arial" w:hAnsi="Arial" w:cs="Arial"/>
          <w:color w:val="191919"/>
          <w:sz w:val="14"/>
          <w:szCs w:val="14"/>
        </w:rPr>
        <w:t>?</w:t>
      </w:r>
    </w:p>
    <w:p w:rsidR="0042503B" w:rsidRP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hyperlink r:id="rId67" w:history="1">
        <w:r w:rsidRPr="0042503B">
          <w:rPr>
            <w:rStyle w:val="Hyperlink"/>
            <w:rFonts w:ascii="Arial" w:hAnsi="Arial" w:cs="Arial"/>
            <w:color w:val="191919"/>
            <w:sz w:val="14"/>
            <w:szCs w:val="14"/>
            <w:u w:val="none"/>
          </w:rPr>
          <w:t xml:space="preserve">Understanding the Steps in </w:t>
        </w:r>
        <w:proofErr w:type="spellStart"/>
        <w:r w:rsidRPr="0042503B">
          <w:rPr>
            <w:rStyle w:val="Hyperlink"/>
            <w:rFonts w:ascii="Arial" w:hAnsi="Arial" w:cs="Arial"/>
            <w:color w:val="191919"/>
            <w:sz w:val="14"/>
            <w:szCs w:val="14"/>
            <w:u w:val="none"/>
          </w:rPr>
          <w:t>Numpy</w:t>
        </w:r>
        <w:proofErr w:type="spellEnd"/>
      </w:hyperlink>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Understanding the Steps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Defining Parameters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Defining Parameters in </w:t>
      </w:r>
      <w:proofErr w:type="spellStart"/>
      <w:r>
        <w:rPr>
          <w:rStyle w:val="course-curriculumchapter-lesson"/>
          <w:rFonts w:ascii="Arial" w:hAnsi="Arial" w:cs="Arial"/>
          <w:color w:val="191919"/>
          <w:sz w:val="14"/>
          <w:szCs w:val="14"/>
        </w:rPr>
        <w:t>Numpy</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Forward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Implementing Forward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Backward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Implementing Backward Propagation</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Neural network from scratch (Notebook)</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Why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Neural Networks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Neural Network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handle image data</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How to handle Image data</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Exploring the Emergency Classification Dataset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Exploring the Emergency Classification Dataset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Loading and Pre-Processing Dataset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Loading and Pre-Processing Dataset</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Solving the challenge</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Simple Neural Network using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 xml:space="preserve"> (Notebook)</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Summary of the Module</w:t>
      </w:r>
    </w:p>
    <w:p w:rsidR="0042503B" w:rsidRDefault="0042503B" w:rsidP="00A66BC5">
      <w:pPr>
        <w:numPr>
          <w:ilvl w:val="0"/>
          <w:numId w:val="94"/>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Project I</w:t>
      </w:r>
    </w:p>
    <w:p w:rsidR="0042503B" w:rsidRDefault="0042503B" w:rsidP="00A66BC5">
      <w:pPr>
        <w:numPr>
          <w:ilvl w:val="0"/>
          <w:numId w:val="95"/>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Project I</w:t>
      </w:r>
    </w:p>
    <w:p w:rsidR="0042503B" w:rsidRDefault="0042503B" w:rsidP="0042503B">
      <w:pPr>
        <w:pStyle w:val="Heading5"/>
        <w:spacing w:before="0"/>
        <w:rPr>
          <w:rFonts w:ascii="Arial" w:hAnsi="Arial" w:cs="Arial"/>
          <w:sz w:val="24"/>
          <w:szCs w:val="24"/>
        </w:rPr>
      </w:pPr>
      <w:r>
        <w:rPr>
          <w:rFonts w:ascii="Arial" w:hAnsi="Arial" w:cs="Arial"/>
          <w:b/>
          <w:bCs/>
          <w:sz w:val="24"/>
          <w:szCs w:val="24"/>
        </w:rPr>
        <w:t xml:space="preserve">Introduction to </w:t>
      </w:r>
      <w:proofErr w:type="spellStart"/>
      <w:r>
        <w:rPr>
          <w:rFonts w:ascii="Arial" w:hAnsi="Arial" w:cs="Arial"/>
          <w:b/>
          <w:bCs/>
          <w:sz w:val="24"/>
          <w:szCs w:val="24"/>
        </w:rPr>
        <w:t>Convolutional</w:t>
      </w:r>
      <w:proofErr w:type="spellEnd"/>
      <w:r>
        <w:rPr>
          <w:rFonts w:ascii="Arial" w:hAnsi="Arial" w:cs="Arial"/>
          <w:b/>
          <w:bCs/>
          <w:sz w:val="24"/>
          <w:szCs w:val="24"/>
        </w:rPr>
        <w:t xml:space="preserve"> Neural Network</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Why CNN?</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Why CNN?</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working of CNN Filters</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the working of CNN Filters</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Introduction to Padding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Padding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Padding Strategies</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Padding Strategies</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Padding Strategies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Padding Strategies in </w:t>
      </w:r>
      <w:proofErr w:type="spellStart"/>
      <w:r>
        <w:rPr>
          <w:rStyle w:val="course-curriculumchapter-lesson"/>
          <w:rFonts w:ascii="Arial" w:hAnsi="Arial" w:cs="Arial"/>
          <w:color w:val="191919"/>
          <w:sz w:val="14"/>
          <w:szCs w:val="14"/>
        </w:rPr>
        <w:t>Keras</w:t>
      </w:r>
      <w:proofErr w:type="spellEnd"/>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Introduction to Pooling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Introduction to Pooling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CNN architecture and its working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CNN architecture and its working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Loading and Pre-Processing Dataset</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Solving the challenge</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w:t>
      </w:r>
      <w:proofErr w:type="spellStart"/>
      <w:r>
        <w:rPr>
          <w:rStyle w:val="course-curriculumchapter-lesson"/>
          <w:rFonts w:ascii="Arial" w:hAnsi="Arial" w:cs="Arial"/>
          <w:color w:val="191919"/>
          <w:sz w:val="14"/>
          <w:szCs w:val="14"/>
        </w:rPr>
        <w:t>Hyperparameter</w:t>
      </w:r>
      <w:proofErr w:type="spellEnd"/>
      <w:r>
        <w:rPr>
          <w:rStyle w:val="course-curriculumchapter-lesson"/>
          <w:rFonts w:ascii="Arial" w:hAnsi="Arial" w:cs="Arial"/>
          <w:color w:val="191919"/>
          <w:sz w:val="14"/>
          <w:szCs w:val="14"/>
        </w:rPr>
        <w:t xml:space="preserve"> Tuning</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proofErr w:type="spellStart"/>
      <w:r>
        <w:rPr>
          <w:rStyle w:val="course-curriculumchapter-lesson"/>
          <w:rFonts w:ascii="Arial" w:hAnsi="Arial" w:cs="Arial"/>
          <w:color w:val="191919"/>
          <w:sz w:val="14"/>
          <w:szCs w:val="14"/>
        </w:rPr>
        <w:t>Convolutional</w:t>
      </w:r>
      <w:proofErr w:type="spellEnd"/>
      <w:r>
        <w:rPr>
          <w:rStyle w:val="course-curriculumchapter-lesson"/>
          <w:rFonts w:ascii="Arial" w:hAnsi="Arial" w:cs="Arial"/>
          <w:color w:val="191919"/>
          <w:sz w:val="14"/>
          <w:szCs w:val="14"/>
        </w:rPr>
        <w:t xml:space="preserve"> Neural Network in </w:t>
      </w:r>
      <w:proofErr w:type="spellStart"/>
      <w:r>
        <w:rPr>
          <w:rStyle w:val="course-curriculumchapter-lesson"/>
          <w:rFonts w:ascii="Arial" w:hAnsi="Arial" w:cs="Arial"/>
          <w:color w:val="191919"/>
          <w:sz w:val="14"/>
          <w:szCs w:val="14"/>
        </w:rPr>
        <w:t>keras</w:t>
      </w:r>
      <w:proofErr w:type="spellEnd"/>
      <w:r>
        <w:rPr>
          <w:rStyle w:val="course-curriculumchapter-lesson"/>
          <w:rFonts w:ascii="Arial" w:hAnsi="Arial" w:cs="Arial"/>
          <w:color w:val="191919"/>
          <w:sz w:val="14"/>
          <w:szCs w:val="14"/>
        </w:rPr>
        <w:t xml:space="preserve"> (Notebook)</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Summary of the Module</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Gender Classification using CNN</w:t>
      </w:r>
    </w:p>
    <w:p w:rsidR="0042503B" w:rsidRDefault="0042503B" w:rsidP="00A66BC5">
      <w:pPr>
        <w:numPr>
          <w:ilvl w:val="0"/>
          <w:numId w:val="96"/>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Introduction to Transfer Learning</w:t>
      </w:r>
    </w:p>
    <w:p w:rsidR="0042503B" w:rsidRP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hyperlink r:id="rId68" w:history="1">
        <w:r w:rsidRPr="0042503B">
          <w:rPr>
            <w:rStyle w:val="Hyperlink"/>
            <w:rFonts w:ascii="Arial" w:hAnsi="Arial" w:cs="Arial"/>
            <w:color w:val="191919"/>
            <w:sz w:val="14"/>
            <w:szCs w:val="14"/>
            <w:u w:val="none"/>
          </w:rPr>
          <w:t>Introduction to Transfer Learning</w:t>
        </w:r>
      </w:hyperlink>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How to select right pre-trained model?</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proofErr w:type="gramStart"/>
      <w:r>
        <w:rPr>
          <w:rStyle w:val="course-curriculumchapter-lesson"/>
          <w:rFonts w:ascii="Arial" w:hAnsi="Arial" w:cs="Arial"/>
          <w:color w:val="191919"/>
          <w:sz w:val="14"/>
          <w:szCs w:val="14"/>
        </w:rPr>
        <w:t>Exercise :</w:t>
      </w:r>
      <w:proofErr w:type="gramEnd"/>
      <w:r>
        <w:rPr>
          <w:rStyle w:val="course-curriculumchapter-lesson"/>
          <w:rFonts w:ascii="Arial" w:hAnsi="Arial" w:cs="Arial"/>
          <w:color w:val="191919"/>
          <w:sz w:val="14"/>
          <w:szCs w:val="14"/>
        </w:rPr>
        <w:t xml:space="preserve"> How to select right pre-trained model?</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Steps to solve emergency </w:t>
      </w:r>
      <w:proofErr w:type="spellStart"/>
      <w:r>
        <w:rPr>
          <w:rStyle w:val="course-curriculumchapter-lesson"/>
          <w:rFonts w:ascii="Arial" w:hAnsi="Arial" w:cs="Arial"/>
          <w:color w:val="191919"/>
          <w:sz w:val="14"/>
          <w:szCs w:val="14"/>
        </w:rPr>
        <w:t>vs</w:t>
      </w:r>
      <w:proofErr w:type="spellEnd"/>
      <w:r>
        <w:rPr>
          <w:rStyle w:val="course-curriculumchapter-lesson"/>
          <w:rFonts w:ascii="Arial" w:hAnsi="Arial" w:cs="Arial"/>
          <w:color w:val="191919"/>
          <w:sz w:val="14"/>
          <w:szCs w:val="14"/>
        </w:rPr>
        <w:t xml:space="preserve"> non emergency vehicle classification challenge using transfer learning</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Steps to build the model using transfer learning</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 using Transfer Learning (Part I)</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 using Transfer Learning (Part II)</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 using Transfer Learning (Part III)</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Solving the challenge using transfer learning</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challenge using transfer learning (Notebook)</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Different fine tuning techniques</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Advantages of transfer learning</w:t>
      </w:r>
    </w:p>
    <w:p w:rsidR="0042503B" w:rsidRDefault="0042503B" w:rsidP="00A66BC5">
      <w:pPr>
        <w:numPr>
          <w:ilvl w:val="0"/>
          <w:numId w:val="97"/>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Gender Classification using transfer learning</w:t>
      </w:r>
    </w:p>
    <w:p w:rsidR="0042503B" w:rsidRDefault="0042503B" w:rsidP="0042503B">
      <w:pPr>
        <w:pStyle w:val="Heading5"/>
        <w:spacing w:before="0"/>
        <w:rPr>
          <w:rFonts w:ascii="Arial" w:hAnsi="Arial" w:cs="Arial"/>
          <w:sz w:val="24"/>
          <w:szCs w:val="24"/>
        </w:rPr>
      </w:pPr>
      <w:r>
        <w:rPr>
          <w:rFonts w:ascii="Arial" w:hAnsi="Arial" w:cs="Arial"/>
          <w:b/>
          <w:bCs/>
          <w:sz w:val="24"/>
          <w:szCs w:val="24"/>
        </w:rPr>
        <w:t>Tips and Tricks to Improve Model Performance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areas of improvement</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areas of improvement</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Less Data to train the model</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Less Data to train the model</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Solution - Less Data to train the model</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Solution - Less Data to train the model</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High Variation in Data</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High Variation in Data</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Solution - High Variation in Data</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Solution - High Variation in Data</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Problem: </w:t>
      </w:r>
      <w:proofErr w:type="spellStart"/>
      <w:r>
        <w:rPr>
          <w:rStyle w:val="course-curriculumchapter-lesson"/>
          <w:rFonts w:ascii="Arial" w:hAnsi="Arial" w:cs="Arial"/>
          <w:color w:val="191919"/>
          <w:sz w:val="14"/>
          <w:szCs w:val="14"/>
        </w:rPr>
        <w:t>Overfitting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w:t>
      </w:r>
      <w:proofErr w:type="spellStart"/>
      <w:r>
        <w:rPr>
          <w:rStyle w:val="course-curriculumchapter-lesson"/>
          <w:rFonts w:ascii="Arial" w:hAnsi="Arial" w:cs="Arial"/>
          <w:color w:val="191919"/>
          <w:sz w:val="14"/>
          <w:szCs w:val="14"/>
        </w:rPr>
        <w:t>Overfitting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Solution - </w:t>
      </w:r>
      <w:proofErr w:type="spellStart"/>
      <w:r>
        <w:rPr>
          <w:rStyle w:val="course-curriculumchapter-lesson"/>
          <w:rFonts w:ascii="Arial" w:hAnsi="Arial" w:cs="Arial"/>
          <w:color w:val="191919"/>
          <w:sz w:val="14"/>
          <w:szCs w:val="14"/>
        </w:rPr>
        <w:t>Overfitting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Solution - </w:t>
      </w:r>
      <w:proofErr w:type="spellStart"/>
      <w:r>
        <w:rPr>
          <w:rStyle w:val="course-curriculumchapter-lesson"/>
          <w:rFonts w:ascii="Arial" w:hAnsi="Arial" w:cs="Arial"/>
          <w:color w:val="191919"/>
          <w:sz w:val="14"/>
          <w:szCs w:val="14"/>
        </w:rPr>
        <w:t>Overfitting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Problem - </w:t>
      </w:r>
      <w:proofErr w:type="spellStart"/>
      <w:r>
        <w:rPr>
          <w:rStyle w:val="course-curriculumchapter-lesson"/>
          <w:rFonts w:ascii="Arial" w:hAnsi="Arial" w:cs="Arial"/>
          <w:color w:val="191919"/>
          <w:sz w:val="14"/>
          <w:szCs w:val="14"/>
        </w:rPr>
        <w:t>Underfitting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w:t>
      </w:r>
      <w:proofErr w:type="spellStart"/>
      <w:r>
        <w:rPr>
          <w:rStyle w:val="course-curriculumchapter-lesson"/>
          <w:rFonts w:ascii="Arial" w:hAnsi="Arial" w:cs="Arial"/>
          <w:color w:val="191919"/>
          <w:sz w:val="14"/>
          <w:szCs w:val="14"/>
        </w:rPr>
        <w:t>Underfitting</w:t>
      </w:r>
      <w:proofErr w:type="spellEnd"/>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Too high training time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Too high training time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Solution - Too high training time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No Appropriate Architecture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Exercise : No Appropriate Architecture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Solution - No Appropriate Architecture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Solution - No Appropriate Architecture</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Wrong Evaluation Metric - Part I</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Wrong Evaluation Metric - Part I</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Problem - Wrong Evaluation Metric - Part II</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Wrong Evaluation Metric : Part II</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Combining Tips and Tricks</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Tips and tricks implementation (Notebook)</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Combining the Trips and Tricks</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Improving the model performance on Gender Classification</w:t>
      </w:r>
    </w:p>
    <w:p w:rsidR="0042503B" w:rsidRDefault="0042503B" w:rsidP="00A66BC5">
      <w:pPr>
        <w:numPr>
          <w:ilvl w:val="0"/>
          <w:numId w:val="98"/>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Horizon of Computer Vision and Case Studies</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Types of Computer Vision Problems</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the type of problems</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Approach to solve different type of problems</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Approach to solve different type of problems</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the Regression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Exploring Facial </w:t>
      </w:r>
      <w:proofErr w:type="spellStart"/>
      <w:r>
        <w:rPr>
          <w:rStyle w:val="course-curriculumchapter-lesson"/>
          <w:rFonts w:ascii="Arial" w:hAnsi="Arial" w:cs="Arial"/>
          <w:color w:val="191919"/>
          <w:sz w:val="14"/>
          <w:szCs w:val="14"/>
        </w:rPr>
        <w:t>Keypoint</w:t>
      </w:r>
      <w:proofErr w:type="spellEnd"/>
      <w:r>
        <w:rPr>
          <w:rStyle w:val="course-curriculumchapter-lesson"/>
          <w:rFonts w:ascii="Arial" w:hAnsi="Arial" w:cs="Arial"/>
          <w:color w:val="191919"/>
          <w:sz w:val="14"/>
          <w:szCs w:val="14"/>
        </w:rPr>
        <w:t xml:space="preserve"> Identification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Exploring Facial </w:t>
      </w:r>
      <w:proofErr w:type="spellStart"/>
      <w:r>
        <w:rPr>
          <w:rStyle w:val="course-curriculumchapter-lesson"/>
          <w:rFonts w:ascii="Arial" w:hAnsi="Arial" w:cs="Arial"/>
          <w:color w:val="191919"/>
          <w:sz w:val="14"/>
          <w:szCs w:val="14"/>
        </w:rPr>
        <w:t>Keypoint</w:t>
      </w:r>
      <w:proofErr w:type="spellEnd"/>
      <w:r>
        <w:rPr>
          <w:rStyle w:val="course-curriculumchapter-lesson"/>
          <w:rFonts w:ascii="Arial" w:hAnsi="Arial" w:cs="Arial"/>
          <w:color w:val="191919"/>
          <w:sz w:val="14"/>
          <w:szCs w:val="14"/>
        </w:rPr>
        <w:t xml:space="preserve"> Identification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Loading and Pre-Processing Dataset</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Solving the Regression Challenge</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Solving the Regression Challenge</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Implementation : Facial </w:t>
      </w:r>
      <w:proofErr w:type="spellStart"/>
      <w:r>
        <w:rPr>
          <w:rStyle w:val="course-curriculumchapter-lesson"/>
          <w:rFonts w:ascii="Arial" w:hAnsi="Arial" w:cs="Arial"/>
          <w:color w:val="191919"/>
          <w:sz w:val="14"/>
          <w:szCs w:val="14"/>
        </w:rPr>
        <w:t>Keypoint</w:t>
      </w:r>
      <w:proofErr w:type="spellEnd"/>
      <w:r>
        <w:rPr>
          <w:rStyle w:val="course-curriculumchapter-lesson"/>
          <w:rFonts w:ascii="Arial" w:hAnsi="Arial" w:cs="Arial"/>
          <w:color w:val="191919"/>
          <w:sz w:val="14"/>
          <w:szCs w:val="14"/>
        </w:rPr>
        <w:t xml:space="preserve"> Identification (Notebook)</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Project II</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Object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Object Detection Problem Statement</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Naïve </w:t>
      </w:r>
      <w:proofErr w:type="spellStart"/>
      <w:r>
        <w:rPr>
          <w:rStyle w:val="course-curriculumchapter-lesson"/>
          <w:rFonts w:ascii="Arial" w:hAnsi="Arial" w:cs="Arial"/>
          <w:color w:val="191919"/>
          <w:sz w:val="14"/>
          <w:szCs w:val="14"/>
        </w:rPr>
        <w:t>Appoach</w:t>
      </w:r>
      <w:proofErr w:type="spellEnd"/>
      <w:r>
        <w:rPr>
          <w:rStyle w:val="course-curriculumchapter-lesson"/>
          <w:rFonts w:ascii="Arial" w:hAnsi="Arial" w:cs="Arial"/>
          <w:color w:val="191919"/>
          <w:sz w:val="14"/>
          <w:szCs w:val="14"/>
        </w:rPr>
        <w:t xml:space="preserve"> to solve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Exercise : Naïve </w:t>
      </w:r>
      <w:proofErr w:type="spellStart"/>
      <w:r>
        <w:rPr>
          <w:rStyle w:val="course-curriculumchapter-lesson"/>
          <w:rFonts w:ascii="Arial" w:hAnsi="Arial" w:cs="Arial"/>
          <w:color w:val="191919"/>
          <w:sz w:val="14"/>
          <w:szCs w:val="14"/>
        </w:rPr>
        <w:t>Appoach</w:t>
      </w:r>
      <w:proofErr w:type="spellEnd"/>
      <w:r>
        <w:rPr>
          <w:rStyle w:val="course-curriculumchapter-lesson"/>
          <w:rFonts w:ascii="Arial" w:hAnsi="Arial" w:cs="Arial"/>
          <w:color w:val="191919"/>
          <w:sz w:val="14"/>
          <w:szCs w:val="14"/>
        </w:rPr>
        <w:t xml:space="preserve"> to solve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Exploring Blood Cell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Loading and Pre-Processing Dataset</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Building the model</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Implementation : Blood cell detection - Part I (Notebook)</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Other Approaches to solve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Other Approaches to solve Detection Problem</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Implementing State-of-the-art Model on Blood Detection</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Understanding State-of-the-art Model</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Implementation : Blood cell detection - Part II (Notebook)</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Exercise : Understanding State-of-the-art Model</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Project III</w:t>
      </w:r>
    </w:p>
    <w:p w:rsidR="0042503B" w:rsidRDefault="0042503B" w:rsidP="00A66BC5">
      <w:pPr>
        <w:numPr>
          <w:ilvl w:val="0"/>
          <w:numId w:val="99"/>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Assignment: Share your learning and build your profile</w:t>
      </w:r>
    </w:p>
    <w:p w:rsidR="0042503B" w:rsidRDefault="0042503B" w:rsidP="0042503B">
      <w:pPr>
        <w:pStyle w:val="Heading5"/>
        <w:spacing w:before="0"/>
        <w:rPr>
          <w:rFonts w:ascii="Arial" w:hAnsi="Arial" w:cs="Arial"/>
          <w:sz w:val="24"/>
          <w:szCs w:val="24"/>
        </w:rPr>
      </w:pPr>
      <w:r>
        <w:rPr>
          <w:rFonts w:ascii="Arial" w:hAnsi="Arial" w:cs="Arial"/>
          <w:b/>
          <w:bCs/>
          <w:sz w:val="24"/>
          <w:szCs w:val="24"/>
        </w:rPr>
        <w:t>Where to go from here?</w:t>
      </w:r>
    </w:p>
    <w:p w:rsidR="0042503B" w:rsidRDefault="0042503B" w:rsidP="00A66BC5">
      <w:pPr>
        <w:numPr>
          <w:ilvl w:val="0"/>
          <w:numId w:val="10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What did we discuss?</w:t>
      </w:r>
    </w:p>
    <w:p w:rsidR="0042503B" w:rsidRDefault="0042503B" w:rsidP="00A66BC5">
      <w:pPr>
        <w:numPr>
          <w:ilvl w:val="0"/>
          <w:numId w:val="100"/>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Where to go from here?</w:t>
      </w:r>
    </w:p>
    <w:p w:rsidR="0042503B" w:rsidRDefault="0042503B" w:rsidP="0042503B">
      <w:pPr>
        <w:pStyle w:val="Heading5"/>
        <w:spacing w:before="0"/>
        <w:rPr>
          <w:rFonts w:ascii="Arial" w:hAnsi="Arial" w:cs="Arial"/>
          <w:sz w:val="24"/>
          <w:szCs w:val="24"/>
        </w:rPr>
      </w:pPr>
      <w:r>
        <w:rPr>
          <w:rFonts w:ascii="Arial" w:hAnsi="Arial" w:cs="Arial"/>
          <w:b/>
          <w:bCs/>
          <w:sz w:val="24"/>
          <w:szCs w:val="24"/>
        </w:rPr>
        <w:t>Bonus Material</w:t>
      </w:r>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Visualization of Learning and Localization of </w:t>
      </w:r>
      <w:proofErr w:type="spellStart"/>
      <w:r>
        <w:rPr>
          <w:rStyle w:val="course-curriculumchapter-lesson"/>
          <w:rFonts w:ascii="Arial" w:hAnsi="Arial" w:cs="Arial"/>
          <w:color w:val="191919"/>
          <w:sz w:val="14"/>
          <w:szCs w:val="14"/>
        </w:rPr>
        <w:t>Convolutional</w:t>
      </w:r>
      <w:proofErr w:type="spellEnd"/>
      <w:r>
        <w:rPr>
          <w:rStyle w:val="course-curriculumchapter-lesson"/>
          <w:rFonts w:ascii="Arial" w:hAnsi="Arial" w:cs="Arial"/>
          <w:color w:val="191919"/>
          <w:sz w:val="14"/>
          <w:szCs w:val="14"/>
        </w:rPr>
        <w:t xml:space="preserve"> Neural Networks by Sunil Kumar </w:t>
      </w:r>
      <w:proofErr w:type="spellStart"/>
      <w:r>
        <w:rPr>
          <w:rStyle w:val="course-curriculumchapter-lesson"/>
          <w:rFonts w:ascii="Arial" w:hAnsi="Arial" w:cs="Arial"/>
          <w:color w:val="191919"/>
          <w:sz w:val="14"/>
          <w:szCs w:val="14"/>
        </w:rPr>
        <w:t>Vuppala</w:t>
      </w:r>
      <w:proofErr w:type="spellEnd"/>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Generative Adversarial Networks by </w:t>
      </w:r>
      <w:proofErr w:type="spellStart"/>
      <w:r>
        <w:rPr>
          <w:rStyle w:val="course-curriculumchapter-lesson"/>
          <w:rFonts w:ascii="Arial" w:hAnsi="Arial" w:cs="Arial"/>
          <w:color w:val="191919"/>
          <w:sz w:val="14"/>
          <w:szCs w:val="14"/>
        </w:rPr>
        <w:t>Keshav</w:t>
      </w:r>
      <w:proofErr w:type="spellEnd"/>
      <w:r>
        <w:rPr>
          <w:rStyle w:val="course-curriculumchapter-lesson"/>
          <w:rFonts w:ascii="Arial" w:hAnsi="Arial" w:cs="Arial"/>
          <w:color w:val="191919"/>
          <w:sz w:val="14"/>
          <w:szCs w:val="14"/>
        </w:rPr>
        <w:t xml:space="preserve"> </w:t>
      </w:r>
      <w:proofErr w:type="spellStart"/>
      <w:r>
        <w:rPr>
          <w:rStyle w:val="course-curriculumchapter-lesson"/>
          <w:rFonts w:ascii="Arial" w:hAnsi="Arial" w:cs="Arial"/>
          <w:color w:val="191919"/>
          <w:sz w:val="14"/>
          <w:szCs w:val="14"/>
        </w:rPr>
        <w:t>Dhandhania</w:t>
      </w:r>
      <w:proofErr w:type="spellEnd"/>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lastRenderedPageBreak/>
        <w:t xml:space="preserve">Attention-based Deep Learning Models to Extract Details from Images by Vijay </w:t>
      </w:r>
      <w:proofErr w:type="spellStart"/>
      <w:r>
        <w:rPr>
          <w:rStyle w:val="course-curriculumchapter-lesson"/>
          <w:rFonts w:ascii="Arial" w:hAnsi="Arial" w:cs="Arial"/>
          <w:color w:val="191919"/>
          <w:sz w:val="14"/>
          <w:szCs w:val="14"/>
        </w:rPr>
        <w:t>Gabale</w:t>
      </w:r>
      <w:proofErr w:type="spellEnd"/>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Diagnosing your Model : Learning How To Debug Deep Learning Models Using </w:t>
      </w:r>
      <w:proofErr w:type="spellStart"/>
      <w:r>
        <w:rPr>
          <w:rStyle w:val="course-curriculumchapter-lesson"/>
          <w:rFonts w:ascii="Arial" w:hAnsi="Arial" w:cs="Arial"/>
          <w:color w:val="191919"/>
          <w:sz w:val="14"/>
          <w:szCs w:val="14"/>
        </w:rPr>
        <w:t>Visualisation</w:t>
      </w:r>
      <w:proofErr w:type="spellEnd"/>
      <w:r>
        <w:rPr>
          <w:rStyle w:val="course-curriculumchapter-lesson"/>
          <w:rFonts w:ascii="Arial" w:hAnsi="Arial" w:cs="Arial"/>
          <w:color w:val="191919"/>
          <w:sz w:val="14"/>
          <w:szCs w:val="14"/>
        </w:rPr>
        <w:t xml:space="preserve"> For Medical Images - By </w:t>
      </w:r>
      <w:proofErr w:type="spellStart"/>
      <w:r>
        <w:rPr>
          <w:rStyle w:val="course-curriculumchapter-lesson"/>
          <w:rFonts w:ascii="Arial" w:hAnsi="Arial" w:cs="Arial"/>
          <w:color w:val="191919"/>
          <w:sz w:val="14"/>
          <w:szCs w:val="14"/>
        </w:rPr>
        <w:t>Rohit</w:t>
      </w:r>
      <w:proofErr w:type="spellEnd"/>
      <w:r>
        <w:rPr>
          <w:rStyle w:val="course-curriculumchapter-lesson"/>
          <w:rFonts w:ascii="Arial" w:hAnsi="Arial" w:cs="Arial"/>
          <w:color w:val="191919"/>
          <w:sz w:val="14"/>
          <w:szCs w:val="14"/>
        </w:rPr>
        <w:t xml:space="preserve"> </w:t>
      </w:r>
      <w:proofErr w:type="spellStart"/>
      <w:r>
        <w:rPr>
          <w:rStyle w:val="course-curriculumchapter-lesson"/>
          <w:rFonts w:ascii="Arial" w:hAnsi="Arial" w:cs="Arial"/>
          <w:color w:val="191919"/>
          <w:sz w:val="14"/>
          <w:szCs w:val="14"/>
        </w:rPr>
        <w:t>Ghosh</w:t>
      </w:r>
      <w:proofErr w:type="spellEnd"/>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Hack Session: Understanding the Building Blocks of Deep Learning using </w:t>
      </w:r>
      <w:proofErr w:type="spellStart"/>
      <w:r>
        <w:rPr>
          <w:rStyle w:val="course-curriculumchapter-lesson"/>
          <w:rFonts w:ascii="Arial" w:hAnsi="Arial" w:cs="Arial"/>
          <w:color w:val="191919"/>
          <w:sz w:val="14"/>
          <w:szCs w:val="14"/>
        </w:rPr>
        <w:t>PyTorch</w:t>
      </w:r>
      <w:proofErr w:type="spellEnd"/>
      <w:r>
        <w:rPr>
          <w:rStyle w:val="course-curriculumchapter-lesson"/>
          <w:rFonts w:ascii="Arial" w:hAnsi="Arial" w:cs="Arial"/>
          <w:color w:val="191919"/>
          <w:sz w:val="14"/>
          <w:szCs w:val="14"/>
        </w:rPr>
        <w:t xml:space="preserve"> - By Vishnu Subramanian</w:t>
      </w:r>
    </w:p>
    <w:p w:rsidR="0042503B" w:rsidRDefault="0042503B" w:rsidP="00A66BC5">
      <w:pPr>
        <w:numPr>
          <w:ilvl w:val="0"/>
          <w:numId w:val="101"/>
        </w:numPr>
        <w:spacing w:beforeAutospacing="1" w:after="100" w:afterAutospacing="1" w:line="240" w:lineRule="auto"/>
        <w:ind w:left="0"/>
        <w:rPr>
          <w:rFonts w:ascii="Arial" w:hAnsi="Arial" w:cs="Arial"/>
          <w:color w:val="191919"/>
          <w:sz w:val="14"/>
          <w:szCs w:val="14"/>
        </w:rPr>
      </w:pPr>
      <w:r>
        <w:rPr>
          <w:rStyle w:val="course-curriculumchapter-lesson"/>
          <w:rFonts w:ascii="Arial" w:hAnsi="Arial" w:cs="Arial"/>
          <w:color w:val="191919"/>
          <w:sz w:val="14"/>
          <w:szCs w:val="14"/>
        </w:rPr>
        <w:t xml:space="preserve">Failing Fast with Deep Learning - By </w:t>
      </w:r>
      <w:proofErr w:type="spellStart"/>
      <w:r>
        <w:rPr>
          <w:rStyle w:val="course-curriculumchapter-lesson"/>
          <w:rFonts w:ascii="Arial" w:hAnsi="Arial" w:cs="Arial"/>
          <w:color w:val="191919"/>
          <w:sz w:val="14"/>
          <w:szCs w:val="14"/>
        </w:rPr>
        <w:t>Jaidev</w:t>
      </w:r>
      <w:proofErr w:type="spellEnd"/>
      <w:r>
        <w:rPr>
          <w:rStyle w:val="course-curriculumchapter-lesson"/>
          <w:rFonts w:ascii="Arial" w:hAnsi="Arial" w:cs="Arial"/>
          <w:color w:val="191919"/>
          <w:sz w:val="14"/>
          <w:szCs w:val="14"/>
        </w:rPr>
        <w:t xml:space="preserve"> </w:t>
      </w:r>
      <w:proofErr w:type="spellStart"/>
      <w:r>
        <w:rPr>
          <w:rStyle w:val="course-curriculumchapter-lesson"/>
          <w:rFonts w:ascii="Arial" w:hAnsi="Arial" w:cs="Arial"/>
          <w:color w:val="191919"/>
          <w:sz w:val="14"/>
          <w:szCs w:val="14"/>
        </w:rPr>
        <w:t>Deshpande</w:t>
      </w:r>
      <w:proofErr w:type="spellEnd"/>
    </w:p>
    <w:p w:rsidR="0042503B" w:rsidRDefault="0042503B" w:rsidP="0042503B">
      <w:pPr>
        <w:pStyle w:val="Heading3"/>
        <w:rPr>
          <w:rFonts w:ascii="Arial" w:hAnsi="Arial" w:cs="Arial"/>
          <w:b w:val="0"/>
          <w:bCs w:val="0"/>
          <w:color w:val="191919"/>
        </w:rPr>
      </w:pPr>
      <w:r>
        <w:rPr>
          <w:rFonts w:ascii="Arial" w:hAnsi="Arial" w:cs="Arial"/>
          <w:b w:val="0"/>
          <w:bCs w:val="0"/>
          <w:color w:val="191919"/>
        </w:rPr>
        <w:t>Project-1</w:t>
      </w:r>
    </w:p>
    <w:p w:rsidR="0042503B" w:rsidRDefault="0042503B" w:rsidP="0042503B">
      <w:pPr>
        <w:pStyle w:val="Heading4"/>
        <w:rPr>
          <w:rFonts w:ascii="Arial" w:hAnsi="Arial" w:cs="Arial"/>
          <w:b w:val="0"/>
          <w:bCs w:val="0"/>
          <w:color w:val="191919"/>
        </w:rPr>
      </w:pPr>
      <w:r>
        <w:rPr>
          <w:rFonts w:ascii="Arial" w:hAnsi="Arial" w:cs="Arial"/>
          <w:b w:val="0"/>
          <w:bCs w:val="0"/>
          <w:color w:val="191919"/>
        </w:rPr>
        <w:t>Classify Emergency Vehicles from Non-Emergency Vehicles (In-class)</w:t>
      </w:r>
    </w:p>
    <w:p w:rsidR="0042503B" w:rsidRDefault="0042503B" w:rsidP="0042503B">
      <w:pPr>
        <w:shd w:val="clear" w:color="auto" w:fill="FFFFFF"/>
        <w:rPr>
          <w:rFonts w:ascii="Arial" w:hAnsi="Arial" w:cs="Arial"/>
          <w:color w:val="191919"/>
          <w:sz w:val="14"/>
          <w:szCs w:val="14"/>
        </w:rPr>
      </w:pPr>
      <w:proofErr w:type="gramStart"/>
      <w:r>
        <w:rPr>
          <w:rFonts w:ascii="Arial" w:hAnsi="Arial" w:cs="Arial"/>
          <w:color w:val="191919"/>
          <w:sz w:val="14"/>
          <w:szCs w:val="14"/>
        </w:rPr>
        <w:t>Fatalities due to traffic delays of emergency vehicles such as ambulance &amp; fire brigade is</w:t>
      </w:r>
      <w:proofErr w:type="gramEnd"/>
      <w:r>
        <w:rPr>
          <w:rFonts w:ascii="Arial" w:hAnsi="Arial" w:cs="Arial"/>
          <w:color w:val="191919"/>
          <w:sz w:val="14"/>
          <w:szCs w:val="14"/>
        </w:rPr>
        <w:t xml:space="preserve"> a huge problem. In daily life, we often see that an emergency vehicles face difficulty in passing through traffic. So differentiating a vehicle into an emergency and non emergency category can be an important component in traffic monitoring as well as self drive car systems as reaching on time to their destination is critical for these services. In this project, you will get to design a computer vision system that can do just this.</w:t>
      </w:r>
    </w:p>
    <w:p w:rsidR="0042503B" w:rsidRDefault="0042503B" w:rsidP="0042503B">
      <w:pPr>
        <w:rPr>
          <w:rFonts w:ascii="Arial" w:hAnsi="Arial" w:cs="Arial"/>
          <w:b/>
          <w:bCs/>
          <w:color w:val="FFFFFF"/>
        </w:rPr>
      </w:pPr>
      <w:r>
        <w:rPr>
          <w:noProof/>
        </w:rPr>
        <w:drawing>
          <wp:inline distT="0" distB="0" distL="0" distR="0">
            <wp:extent cx="3161954" cy="2521527"/>
            <wp:effectExtent l="19050" t="0" r="346" b="0"/>
            <wp:docPr id="27" name="Picture 22" descr="Pro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1"/>
                    <pic:cNvPicPr>
                      <a:picLocks noChangeAspect="1" noChangeArrowheads="1"/>
                    </pic:cNvPicPr>
                  </pic:nvPicPr>
                  <pic:blipFill>
                    <a:blip r:embed="rId69" cstate="print"/>
                    <a:srcRect/>
                    <a:stretch>
                      <a:fillRect/>
                    </a:stretch>
                  </pic:blipFill>
                  <pic:spPr bwMode="auto">
                    <a:xfrm>
                      <a:off x="0" y="0"/>
                      <a:ext cx="3161774" cy="2521383"/>
                    </a:xfrm>
                    <a:prstGeom prst="rect">
                      <a:avLst/>
                    </a:prstGeom>
                    <a:noFill/>
                    <a:ln w="9525">
                      <a:noFill/>
                      <a:miter lim="800000"/>
                      <a:headEnd/>
                      <a:tailEnd/>
                    </a:ln>
                  </pic:spPr>
                </pic:pic>
              </a:graphicData>
            </a:graphic>
          </wp:inline>
        </w:drawing>
      </w:r>
    </w:p>
    <w:p w:rsidR="0042503B" w:rsidRDefault="0042503B" w:rsidP="0042503B">
      <w:pPr>
        <w:pStyle w:val="Heading3"/>
        <w:shd w:val="clear" w:color="auto" w:fill="FFFFFF"/>
        <w:rPr>
          <w:rFonts w:ascii="Arial" w:hAnsi="Arial" w:cs="Arial"/>
          <w:b w:val="0"/>
          <w:bCs w:val="0"/>
          <w:color w:val="191919"/>
        </w:rPr>
      </w:pPr>
      <w:r>
        <w:rPr>
          <w:rFonts w:ascii="Arial" w:hAnsi="Arial" w:cs="Arial"/>
          <w:b w:val="0"/>
          <w:bCs w:val="0"/>
          <w:color w:val="191919"/>
        </w:rPr>
        <w:t>Project-2</w:t>
      </w:r>
    </w:p>
    <w:p w:rsidR="0042503B" w:rsidRDefault="0042503B" w:rsidP="0042503B">
      <w:pPr>
        <w:pStyle w:val="Heading4"/>
        <w:shd w:val="clear" w:color="auto" w:fill="FFFFFF"/>
        <w:rPr>
          <w:rFonts w:ascii="Arial" w:hAnsi="Arial" w:cs="Arial"/>
          <w:b w:val="0"/>
          <w:bCs w:val="0"/>
          <w:color w:val="191919"/>
        </w:rPr>
      </w:pPr>
      <w:r>
        <w:rPr>
          <w:rFonts w:ascii="Arial" w:hAnsi="Arial" w:cs="Arial"/>
          <w:b w:val="0"/>
          <w:bCs w:val="0"/>
          <w:color w:val="191919"/>
        </w:rPr>
        <w:t xml:space="preserve">Age Prediction of People from </w:t>
      </w:r>
      <w:proofErr w:type="spellStart"/>
      <w:r>
        <w:rPr>
          <w:rFonts w:ascii="Arial" w:hAnsi="Arial" w:cs="Arial"/>
          <w:b w:val="0"/>
          <w:bCs w:val="0"/>
          <w:color w:val="191919"/>
        </w:rPr>
        <w:t>closeups</w:t>
      </w:r>
      <w:proofErr w:type="spellEnd"/>
      <w:r>
        <w:rPr>
          <w:rFonts w:ascii="Arial" w:hAnsi="Arial" w:cs="Arial"/>
          <w:b w:val="0"/>
          <w:bCs w:val="0"/>
          <w:color w:val="191919"/>
        </w:rPr>
        <w:t xml:space="preserve"> of Facial Images</w:t>
      </w:r>
    </w:p>
    <w:p w:rsidR="0042503B" w:rsidRDefault="0042503B" w:rsidP="0042503B">
      <w:pPr>
        <w:rPr>
          <w:rFonts w:ascii="Arial" w:hAnsi="Arial" w:cs="Arial"/>
          <w:color w:val="191919"/>
          <w:sz w:val="14"/>
          <w:szCs w:val="14"/>
          <w:shd w:val="clear" w:color="auto" w:fill="FFFFFF"/>
        </w:rPr>
      </w:pPr>
      <w:r>
        <w:rPr>
          <w:rFonts w:ascii="Arial" w:hAnsi="Arial" w:cs="Arial"/>
          <w:color w:val="191919"/>
          <w:sz w:val="14"/>
          <w:szCs w:val="14"/>
          <w:shd w:val="clear" w:color="auto" w:fill="FFFFFF"/>
        </w:rPr>
        <w:t xml:space="preserve">We now have systems that can correctly identify faces in the wild, but they fail to give us the </w:t>
      </w:r>
      <w:proofErr w:type="spellStart"/>
      <w:r>
        <w:rPr>
          <w:rFonts w:ascii="Arial" w:hAnsi="Arial" w:cs="Arial"/>
          <w:color w:val="191919"/>
          <w:sz w:val="14"/>
          <w:szCs w:val="14"/>
          <w:shd w:val="clear" w:color="auto" w:fill="FFFFFF"/>
        </w:rPr>
        <w:t>the</w:t>
      </w:r>
      <w:proofErr w:type="spellEnd"/>
      <w:r>
        <w:rPr>
          <w:rFonts w:ascii="Arial" w:hAnsi="Arial" w:cs="Arial"/>
          <w:color w:val="191919"/>
          <w:sz w:val="14"/>
          <w:szCs w:val="14"/>
          <w:shd w:val="clear" w:color="auto" w:fill="FFFFFF"/>
        </w:rPr>
        <w:t xml:space="preserve"> facial properties to build intelligent systems, like age of the person or their gender. This project will urge you to create algorithms that would power these intelligent systems, specifically by predicting the age of the person directly from an image clipping of his/her face.</w:t>
      </w:r>
    </w:p>
    <w:p w:rsidR="0042503B" w:rsidRDefault="0042503B" w:rsidP="0042503B">
      <w:pPr>
        <w:rPr>
          <w:rFonts w:ascii="Arial" w:hAnsi="Arial" w:cs="Arial"/>
          <w:b/>
          <w:bCs/>
          <w:color w:val="FFFFFF"/>
        </w:rPr>
      </w:pPr>
      <w:r>
        <w:rPr>
          <w:noProof/>
        </w:rPr>
        <w:drawing>
          <wp:inline distT="0" distB="0" distL="0" distR="0">
            <wp:extent cx="3500005" cy="2089265"/>
            <wp:effectExtent l="19050" t="0" r="5195" b="0"/>
            <wp:docPr id="29" name="Picture 25" descr="Pro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2"/>
                    <pic:cNvPicPr>
                      <a:picLocks noChangeAspect="1" noChangeArrowheads="1"/>
                    </pic:cNvPicPr>
                  </pic:nvPicPr>
                  <pic:blipFill>
                    <a:blip r:embed="rId70" cstate="print"/>
                    <a:srcRect/>
                    <a:stretch>
                      <a:fillRect/>
                    </a:stretch>
                  </pic:blipFill>
                  <pic:spPr bwMode="auto">
                    <a:xfrm>
                      <a:off x="0" y="0"/>
                      <a:ext cx="3499806" cy="2089146"/>
                    </a:xfrm>
                    <a:prstGeom prst="rect">
                      <a:avLst/>
                    </a:prstGeom>
                    <a:noFill/>
                    <a:ln w="9525">
                      <a:noFill/>
                      <a:miter lim="800000"/>
                      <a:headEnd/>
                      <a:tailEnd/>
                    </a:ln>
                  </pic:spPr>
                </pic:pic>
              </a:graphicData>
            </a:graphic>
          </wp:inline>
        </w:drawing>
      </w:r>
    </w:p>
    <w:p w:rsidR="0042503B" w:rsidRDefault="0042503B" w:rsidP="0042503B">
      <w:pPr>
        <w:rPr>
          <w:rFonts w:ascii="Arial" w:hAnsi="Arial" w:cs="Arial"/>
          <w:b/>
          <w:bCs/>
          <w:color w:val="FFFFFF"/>
        </w:rPr>
      </w:pPr>
    </w:p>
    <w:p w:rsidR="0042503B" w:rsidRDefault="0042503B" w:rsidP="0042503B">
      <w:pPr>
        <w:pStyle w:val="Heading3"/>
        <w:rPr>
          <w:rFonts w:ascii="Arial" w:hAnsi="Arial" w:cs="Arial"/>
          <w:b w:val="0"/>
          <w:bCs w:val="0"/>
          <w:color w:val="191919"/>
        </w:rPr>
      </w:pPr>
      <w:r>
        <w:rPr>
          <w:rFonts w:ascii="Arial" w:hAnsi="Arial" w:cs="Arial"/>
          <w:b w:val="0"/>
          <w:bCs w:val="0"/>
          <w:color w:val="191919"/>
        </w:rPr>
        <w:lastRenderedPageBreak/>
        <w:t>Project-3</w:t>
      </w:r>
    </w:p>
    <w:p w:rsidR="0042503B" w:rsidRDefault="0042503B" w:rsidP="0042503B">
      <w:pPr>
        <w:pStyle w:val="Heading4"/>
        <w:rPr>
          <w:rFonts w:ascii="Arial" w:hAnsi="Arial" w:cs="Arial"/>
          <w:b w:val="0"/>
          <w:bCs w:val="0"/>
          <w:color w:val="191919"/>
        </w:rPr>
      </w:pPr>
      <w:r>
        <w:rPr>
          <w:rFonts w:ascii="Arial" w:hAnsi="Arial" w:cs="Arial"/>
          <w:b w:val="0"/>
          <w:bCs w:val="0"/>
          <w:color w:val="191919"/>
        </w:rPr>
        <w:t>Identify the Location of Red Blood Cells (In-class)</w:t>
      </w:r>
    </w:p>
    <w:p w:rsidR="0042503B" w:rsidRDefault="0042503B" w:rsidP="0042503B">
      <w:pPr>
        <w:shd w:val="clear" w:color="auto" w:fill="FFFFFF"/>
        <w:rPr>
          <w:rFonts w:ascii="Arial" w:hAnsi="Arial" w:cs="Arial"/>
          <w:color w:val="191919"/>
          <w:sz w:val="14"/>
          <w:szCs w:val="14"/>
        </w:rPr>
      </w:pPr>
      <w:r>
        <w:rPr>
          <w:rFonts w:ascii="Arial" w:hAnsi="Arial" w:cs="Arial"/>
          <w:color w:val="191919"/>
          <w:sz w:val="14"/>
          <w:szCs w:val="14"/>
        </w:rPr>
        <w:t>The analysis of blood cells allows the evaluation and diagnosis of a vast number of diseases. But this is generally done manually by skilled operators. In practice, we can automate a part of this process by identifying individual blood cell from a microscopic image. The task of this project will challenge you to find the locations of red blood cells through Deep Learning</w:t>
      </w:r>
    </w:p>
    <w:p w:rsidR="0042503B" w:rsidRDefault="0042503B" w:rsidP="0042503B">
      <w:pPr>
        <w:rPr>
          <w:rFonts w:ascii="Arial" w:hAnsi="Arial" w:cs="Arial"/>
          <w:b/>
          <w:bCs/>
          <w:color w:val="FFFFFF"/>
        </w:rPr>
      </w:pPr>
      <w:r>
        <w:rPr>
          <w:noProof/>
        </w:rPr>
        <w:drawing>
          <wp:inline distT="0" distB="0" distL="0" distR="0">
            <wp:extent cx="3461039" cy="2599113"/>
            <wp:effectExtent l="19050" t="0" r="6061" b="0"/>
            <wp:docPr id="30" name="Picture 28" descr="Pro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ject-3"/>
                    <pic:cNvPicPr>
                      <a:picLocks noChangeAspect="1" noChangeArrowheads="1"/>
                    </pic:cNvPicPr>
                  </pic:nvPicPr>
                  <pic:blipFill>
                    <a:blip r:embed="rId71" cstate="print"/>
                    <a:srcRect/>
                    <a:stretch>
                      <a:fillRect/>
                    </a:stretch>
                  </pic:blipFill>
                  <pic:spPr bwMode="auto">
                    <a:xfrm>
                      <a:off x="0" y="0"/>
                      <a:ext cx="3461015" cy="2599095"/>
                    </a:xfrm>
                    <a:prstGeom prst="rect">
                      <a:avLst/>
                    </a:prstGeom>
                    <a:noFill/>
                    <a:ln w="9525">
                      <a:noFill/>
                      <a:miter lim="800000"/>
                      <a:headEnd/>
                      <a:tailEnd/>
                    </a:ln>
                  </pic:spPr>
                </pic:pic>
              </a:graphicData>
            </a:graphic>
          </wp:inline>
        </w:drawing>
      </w:r>
    </w:p>
    <w:p w:rsidR="0042503B" w:rsidRDefault="0042503B" w:rsidP="0042503B">
      <w:pPr>
        <w:rPr>
          <w:rFonts w:ascii="Arial" w:hAnsi="Arial" w:cs="Arial"/>
          <w:b/>
          <w:bCs/>
          <w:color w:val="FFFFFF"/>
        </w:rPr>
      </w:pPr>
    </w:p>
    <w:p w:rsidR="0042503B" w:rsidRDefault="0042503B" w:rsidP="0042503B">
      <w:pPr>
        <w:rPr>
          <w:rFonts w:ascii="Arial" w:hAnsi="Arial" w:cs="Arial"/>
          <w:b/>
          <w:bCs/>
          <w:color w:val="FFFFFF"/>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have also provided resources for each application so you can deep dive further into the one(s) which grabs your attention.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Emphasis"/>
          <w:rFonts w:ascii="Arial" w:hAnsi="Arial" w:cs="Arial"/>
          <w:sz w:val="16"/>
          <w:szCs w:val="16"/>
        </w:rPr>
        <w:t xml:space="preserve">Note: Before you read on, I recommend going through this superb article. It’s not mandatory for understanding what we will cover here but it’s a valuable article for your budding </w:t>
      </w:r>
      <w:proofErr w:type="spellStart"/>
      <w:r w:rsidRPr="0042503B">
        <w:rPr>
          <w:rStyle w:val="Emphasis"/>
          <w:rFonts w:ascii="Arial" w:hAnsi="Arial" w:cs="Arial"/>
          <w:sz w:val="16"/>
          <w:szCs w:val="16"/>
        </w:rPr>
        <w:t>skillset</w:t>
      </w:r>
      <w:proofErr w:type="spellEnd"/>
      <w:r w:rsidRPr="0042503B">
        <w:rPr>
          <w:rStyle w:val="Emphasis"/>
          <w:rFonts w:ascii="Arial" w:hAnsi="Arial" w:cs="Arial"/>
          <w:sz w:val="16"/>
          <w:szCs w:val="16"/>
        </w:rPr>
        <w:t>.</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Table of Contents</w:t>
      </w:r>
    </w:p>
    <w:p w:rsidR="0042503B" w:rsidRPr="0042503B" w:rsidRDefault="0042503B" w:rsidP="00A66BC5">
      <w:pPr>
        <w:numPr>
          <w:ilvl w:val="0"/>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Why Study Linear Algebra?</w:t>
      </w:r>
    </w:p>
    <w:p w:rsidR="0042503B" w:rsidRPr="0042503B" w:rsidRDefault="0042503B" w:rsidP="00A66BC5">
      <w:pPr>
        <w:numPr>
          <w:ilvl w:val="0"/>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Linear Algebra in Machine Learning</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Loss functions</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Regularization</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Covariance Matrix</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Support Vector Machine Classification</w:t>
      </w:r>
    </w:p>
    <w:p w:rsidR="0042503B" w:rsidRPr="0042503B" w:rsidRDefault="0042503B" w:rsidP="00A66BC5">
      <w:pPr>
        <w:numPr>
          <w:ilvl w:val="0"/>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Linear Algebra in Dimensionality Reduction</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Principal Component Analysis (PCA)</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Singular Value Decomposition (SVD)</w:t>
      </w:r>
    </w:p>
    <w:p w:rsidR="0042503B" w:rsidRPr="0042503B" w:rsidRDefault="0042503B" w:rsidP="00A66BC5">
      <w:pPr>
        <w:numPr>
          <w:ilvl w:val="0"/>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Linear Algebra in Natural Language Processing</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Word Embeddings</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Latent Semantic Analysis</w:t>
      </w:r>
    </w:p>
    <w:p w:rsidR="0042503B" w:rsidRPr="0042503B" w:rsidRDefault="0042503B" w:rsidP="00A66BC5">
      <w:pPr>
        <w:numPr>
          <w:ilvl w:val="0"/>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Linear Algebra in Computer Vision</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Image Representation as Tensors</w:t>
      </w:r>
    </w:p>
    <w:p w:rsidR="0042503B" w:rsidRPr="0042503B" w:rsidRDefault="0042503B" w:rsidP="00A66BC5">
      <w:pPr>
        <w:numPr>
          <w:ilvl w:val="1"/>
          <w:numId w:val="102"/>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Convolution and Image Processing</w:t>
      </w:r>
    </w:p>
    <w:p w:rsidR="0042503B" w:rsidRPr="0042503B" w:rsidRDefault="0042503B" w:rsidP="0042503B">
      <w:pPr>
        <w:pStyle w:val="Heading2"/>
        <w:shd w:val="clear" w:color="auto" w:fill="FFFFFF"/>
        <w:spacing w:before="175" w:after="175" w:line="336" w:lineRule="atLeast"/>
        <w:rPr>
          <w:rFonts w:ascii="Arial" w:hAnsi="Arial" w:cs="Arial"/>
          <w:color w:val="auto"/>
          <w:sz w:val="16"/>
          <w:szCs w:val="16"/>
        </w:rPr>
      </w:pPr>
      <w:r w:rsidRPr="0042503B">
        <w:rPr>
          <w:rFonts w:ascii="Arial" w:hAnsi="Arial" w:cs="Arial"/>
          <w:color w:val="auto"/>
          <w:sz w:val="16"/>
          <w:szCs w:val="16"/>
        </w:rPr>
        <w:t>Why Study Linear Algebra?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have come across this question way too many times. Why should you spend time learning Linear Algebra when you can simply import a package in Python and build your model? It’s a fair question. So, let me present my point of view regarding this.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lastRenderedPageBreak/>
        <w:t>I consider Linear Algebra as one of the foundational blocks of Data Science. You cannot build a skyscraper without a strong foundation, can you? Think of this scenario:</w:t>
      </w:r>
    </w:p>
    <w:p w:rsidR="0042503B" w:rsidRPr="0042503B" w:rsidRDefault="0042503B" w:rsidP="0042503B">
      <w:pPr>
        <w:rPr>
          <w:rFonts w:ascii="Georgia" w:hAnsi="Georgia"/>
          <w:i/>
          <w:iCs/>
          <w:sz w:val="16"/>
          <w:szCs w:val="16"/>
          <w:shd w:val="clear" w:color="auto" w:fill="F5F6F7"/>
        </w:rPr>
      </w:pPr>
      <w:r w:rsidRPr="0042503B">
        <w:rPr>
          <w:rFonts w:ascii="Georgia" w:hAnsi="Georgia"/>
          <w:i/>
          <w:iCs/>
          <w:sz w:val="16"/>
          <w:szCs w:val="16"/>
          <w:shd w:val="clear" w:color="auto" w:fill="F5F6F7"/>
        </w:rPr>
        <w:t>You want to reduce the dimensions of your data using Principal Component Analysis (PCA). How would you decide how many Principal Components to preserve if you did not know how it would affect your data? Clearly, you need to know the mechanics of the algorithm to make this decision.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With an understanding of Linear Algebra, you will be able to develop a better intuition for machine learning and deep learning algorithms and not treat them as black boxes. This would allow you to choose proper </w:t>
      </w:r>
      <w:proofErr w:type="spellStart"/>
      <w:r w:rsidRPr="0042503B">
        <w:rPr>
          <w:rFonts w:ascii="Arial" w:hAnsi="Arial" w:cs="Arial"/>
          <w:sz w:val="16"/>
          <w:szCs w:val="16"/>
        </w:rPr>
        <w:t>hyperparameters</w:t>
      </w:r>
      <w:proofErr w:type="spellEnd"/>
      <w:r w:rsidRPr="0042503B">
        <w:rPr>
          <w:rFonts w:ascii="Arial" w:hAnsi="Arial" w:cs="Arial"/>
          <w:sz w:val="16"/>
          <w:szCs w:val="16"/>
        </w:rPr>
        <w:t xml:space="preserve"> and develop a better model.</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You would also be able to code algorithms from scratch and make your own variations to them as well. Isn’t this why we love data science in the first place? </w:t>
      </w:r>
      <w:proofErr w:type="gramStart"/>
      <w:r w:rsidRPr="0042503B">
        <w:rPr>
          <w:rFonts w:ascii="Arial" w:hAnsi="Arial" w:cs="Arial"/>
          <w:sz w:val="16"/>
          <w:szCs w:val="16"/>
        </w:rPr>
        <w:t>The ability to experiment and play around with our models?</w:t>
      </w:r>
      <w:proofErr w:type="gramEnd"/>
      <w:r w:rsidRPr="0042503B">
        <w:rPr>
          <w:rFonts w:ascii="Arial" w:hAnsi="Arial" w:cs="Arial"/>
          <w:sz w:val="16"/>
          <w:szCs w:val="16"/>
        </w:rPr>
        <w:t xml:space="preserve"> Consider linear algebra as the key to unlock a whole new world.</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Linear Algebra in Machine Learning</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The big question – where does linear algebra fit in machine learning? Let’s look at four applications you will all be quite familiar with.</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1. Loss Functions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You must be quite familiar with how a model, say a Linear Regression model, fits a given data:</w:t>
      </w:r>
    </w:p>
    <w:p w:rsidR="0042503B" w:rsidRPr="0042503B" w:rsidRDefault="0042503B" w:rsidP="00A66BC5">
      <w:pPr>
        <w:numPr>
          <w:ilvl w:val="0"/>
          <w:numId w:val="10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You start with some arbitrary prediction function (a linear function for a Linear Regression Model)</w:t>
      </w:r>
    </w:p>
    <w:p w:rsidR="0042503B" w:rsidRPr="0042503B" w:rsidRDefault="0042503B" w:rsidP="00A66BC5">
      <w:pPr>
        <w:numPr>
          <w:ilvl w:val="0"/>
          <w:numId w:val="10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Use it on the independent features of the data to predict the output</w:t>
      </w:r>
    </w:p>
    <w:p w:rsidR="0042503B" w:rsidRPr="0042503B" w:rsidRDefault="0042503B" w:rsidP="00A66BC5">
      <w:pPr>
        <w:numPr>
          <w:ilvl w:val="0"/>
          <w:numId w:val="10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Calculate how far-off the predicted output is from the actual output</w:t>
      </w:r>
    </w:p>
    <w:p w:rsidR="0042503B" w:rsidRPr="0042503B" w:rsidRDefault="0042503B" w:rsidP="00A66BC5">
      <w:pPr>
        <w:numPr>
          <w:ilvl w:val="0"/>
          <w:numId w:val="10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Use these calculated values to optimize your prediction function using some strategy like Gradient Descent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But wait – how can you calculate how different your prediction is from the expected output? Loss Functions, of course.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 loss function is an application of the </w:t>
      </w:r>
      <w:r w:rsidRPr="0042503B">
        <w:rPr>
          <w:rStyle w:val="Strong"/>
          <w:rFonts w:ascii="Arial" w:eastAsiaTheme="majorEastAsia" w:hAnsi="Arial" w:cs="Arial"/>
          <w:sz w:val="16"/>
          <w:szCs w:val="16"/>
        </w:rPr>
        <w:t>Vector Norm</w:t>
      </w:r>
      <w:r w:rsidRPr="0042503B">
        <w:rPr>
          <w:rFonts w:ascii="Arial" w:hAnsi="Arial" w:cs="Arial"/>
          <w:sz w:val="16"/>
          <w:szCs w:val="16"/>
        </w:rPr>
        <w:t> in Linear Algebra. The norm of a vector can simply be its magnitude. There are many types of vector norms. I will quickly explain two of them:</w:t>
      </w:r>
    </w:p>
    <w:p w:rsidR="0042503B" w:rsidRPr="0042503B" w:rsidRDefault="0042503B" w:rsidP="00A66BC5">
      <w:pPr>
        <w:numPr>
          <w:ilvl w:val="0"/>
          <w:numId w:val="104"/>
        </w:numPr>
        <w:shd w:val="clear" w:color="auto" w:fill="FFFFFF"/>
        <w:spacing w:before="100" w:beforeAutospacing="1" w:after="100" w:afterAutospacing="1" w:line="240" w:lineRule="auto"/>
        <w:rPr>
          <w:rFonts w:ascii="Arial" w:hAnsi="Arial" w:cs="Arial"/>
          <w:sz w:val="16"/>
          <w:szCs w:val="16"/>
        </w:rPr>
      </w:pPr>
      <w:r w:rsidRPr="0042503B">
        <w:rPr>
          <w:rStyle w:val="Strong"/>
          <w:rFonts w:ascii="Arial" w:hAnsi="Arial" w:cs="Arial"/>
          <w:sz w:val="16"/>
          <w:szCs w:val="16"/>
        </w:rPr>
        <w:t>L1 Norm</w:t>
      </w:r>
      <w:r w:rsidRPr="0042503B">
        <w:rPr>
          <w:rFonts w:ascii="Arial" w:hAnsi="Arial" w:cs="Arial"/>
          <w:sz w:val="16"/>
          <w:szCs w:val="16"/>
        </w:rPr>
        <w:t>: Also known as the Manhattan Distance or Taxicab Norm. The L1 Norm is the distance you would travel if you went from the origin to the vector if the only permitted directions are parallel to the axes of the space.</w:t>
      </w:r>
    </w:p>
    <w:p w:rsidR="0042503B" w:rsidRDefault="0042503B" w:rsidP="0042503B">
      <w:pPr>
        <w:rPr>
          <w:rFonts w:ascii="Arial" w:hAnsi="Arial" w:cs="Arial"/>
          <w:b/>
          <w:bCs/>
          <w:color w:val="FFFFFF"/>
        </w:rPr>
      </w:pPr>
      <w:r>
        <w:rPr>
          <w:noProof/>
        </w:rPr>
        <w:drawing>
          <wp:inline distT="0" distB="0" distL="0" distR="0">
            <wp:extent cx="2778298" cy="2056015"/>
            <wp:effectExtent l="19050" t="0" r="3002" b="0"/>
            <wp:docPr id="32" name="Picture 31"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inear_algebra_data_science"/>
                    <pic:cNvPicPr>
                      <a:picLocks noChangeAspect="1" noChangeArrowheads="1"/>
                    </pic:cNvPicPr>
                  </pic:nvPicPr>
                  <pic:blipFill>
                    <a:blip r:embed="rId72" cstate="print"/>
                    <a:srcRect/>
                    <a:stretch>
                      <a:fillRect/>
                    </a:stretch>
                  </pic:blipFill>
                  <pic:spPr bwMode="auto">
                    <a:xfrm>
                      <a:off x="0" y="0"/>
                      <a:ext cx="2781030" cy="2058037"/>
                    </a:xfrm>
                    <a:prstGeom prst="rect">
                      <a:avLst/>
                    </a:prstGeom>
                    <a:noFill/>
                    <a:ln w="9525">
                      <a:noFill/>
                      <a:miter lim="800000"/>
                      <a:headEnd/>
                      <a:tailEnd/>
                    </a:ln>
                  </pic:spPr>
                </pic:pic>
              </a:graphicData>
            </a:graphic>
          </wp:inline>
        </w:drawing>
      </w:r>
      <w:proofErr w:type="spellStart"/>
      <w:r>
        <w:rPr>
          <w:rFonts w:ascii="Arial" w:hAnsi="Arial" w:cs="Arial"/>
          <w:b/>
          <w:bCs/>
          <w:color w:val="FFFFFF"/>
        </w:rPr>
        <w:t>Coudsfesfldskf</w:t>
      </w:r>
      <w:proofErr w:type="spellEnd"/>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rFonts w:ascii="Arial" w:hAnsi="Arial" w:cs="Arial"/>
          <w:b/>
          <w:bCs/>
          <w:color w:val="FFFFFF"/>
        </w:rPr>
        <w:t>Dfkldflkdsflkdsfkflkdsfpkdsfpigfporetw[ofw;lgrwaptjewfewfowefkdmf;lfwrlgfwrlglrsg’reg,r’g,rwg,r’;g</w:t>
      </w:r>
      <w:r>
        <w:rPr>
          <w:rFonts w:ascii="Arial" w:hAnsi="Arial" w:cs="Arial"/>
          <w:color w:val="FFFFFF"/>
        </w:rPr>
        <w:t xml:space="preserve">ginner to </w:t>
      </w:r>
      <w:r w:rsidRPr="0042503B">
        <w:rPr>
          <w:rFonts w:ascii="Arial" w:hAnsi="Arial" w:cs="Arial"/>
          <w:sz w:val="16"/>
          <w:szCs w:val="16"/>
        </w:rPr>
        <w:t>Pro In this 2D space, you could reach the vector (3, 4) by traveling 3 units along the x-axis and then 4 units parallel to the y-axis (as shown). Or you could travel 4 units along the y-axis first and then 3 units parallel to the x-axis. In either case, you will travel a total of 7 units.</w:t>
      </w:r>
    </w:p>
    <w:p w:rsidR="0042503B" w:rsidRPr="0042503B" w:rsidRDefault="0042503B" w:rsidP="00A66BC5">
      <w:pPr>
        <w:numPr>
          <w:ilvl w:val="0"/>
          <w:numId w:val="105"/>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 </w:t>
      </w:r>
      <w:r w:rsidRPr="0042503B">
        <w:rPr>
          <w:rFonts w:ascii="Arial" w:eastAsia="Times New Roman" w:hAnsi="Arial" w:cs="Arial"/>
          <w:b/>
          <w:bCs/>
          <w:sz w:val="16"/>
          <w:szCs w:val="16"/>
        </w:rPr>
        <w:t>L2 Norm</w:t>
      </w:r>
      <w:r w:rsidRPr="0042503B">
        <w:rPr>
          <w:rFonts w:ascii="Arial" w:eastAsia="Times New Roman" w:hAnsi="Arial" w:cs="Arial"/>
          <w:sz w:val="16"/>
          <w:szCs w:val="16"/>
        </w:rPr>
        <w:t>:  Also known as the Euclidean Distance. L2 Norm is the shortest distance of the vector from the origin as shown by the red path in the figure below:</w:t>
      </w:r>
    </w:p>
    <w:p w:rsidR="0042503B" w:rsidRPr="002E397A" w:rsidRDefault="0042503B" w:rsidP="0042503B">
      <w:pPr>
        <w:rPr>
          <w:sz w:val="32"/>
          <w:u w:val="single"/>
        </w:rPr>
      </w:pPr>
      <w:r>
        <w:rPr>
          <w:noProof/>
        </w:rPr>
        <w:lastRenderedPageBreak/>
        <w:drawing>
          <wp:inline distT="0" distB="0" distL="0" distR="0">
            <wp:extent cx="2973532" cy="2521527"/>
            <wp:effectExtent l="19050" t="0" r="0" b="0"/>
            <wp:docPr id="33" name="Picture 34"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near_algebra_data_science"/>
                    <pic:cNvPicPr>
                      <a:picLocks noChangeAspect="1" noChangeArrowheads="1"/>
                    </pic:cNvPicPr>
                  </pic:nvPicPr>
                  <pic:blipFill>
                    <a:blip r:embed="rId73" cstate="print"/>
                    <a:srcRect/>
                    <a:stretch>
                      <a:fillRect/>
                    </a:stretch>
                  </pic:blipFill>
                  <pic:spPr bwMode="auto">
                    <a:xfrm>
                      <a:off x="0" y="0"/>
                      <a:ext cx="2974257" cy="2522142"/>
                    </a:xfrm>
                    <a:prstGeom prst="rect">
                      <a:avLst/>
                    </a:prstGeom>
                    <a:noFill/>
                    <a:ln w="9525">
                      <a:noFill/>
                      <a:miter lim="800000"/>
                      <a:headEnd/>
                      <a:tailEnd/>
                    </a:ln>
                  </pic:spPr>
                </pic:pic>
              </a:graphicData>
            </a:graphic>
          </wp:inline>
        </w:drawing>
      </w:r>
      <w:proofErr w:type="spellStart"/>
      <w:proofErr w:type="gramStart"/>
      <w:r>
        <w:rPr>
          <w:rFonts w:ascii="Arial" w:hAnsi="Arial" w:cs="Arial"/>
          <w:color w:val="FFFFFF"/>
        </w:rPr>
        <w:t>fessional</w:t>
      </w:r>
      <w:proofErr w:type="spellEnd"/>
      <w:proofErr w:type="gramEnd"/>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527669">
        <w:rPr>
          <w:rFonts w:ascii="Arial" w:hAnsi="Arial" w:cs="Arial"/>
          <w:color w:val="FFFFFF"/>
          <w:sz w:val="32"/>
          <w:szCs w:val="32"/>
        </w:rPr>
        <w:t>plied</w:t>
      </w:r>
      <w:proofErr w:type="gramEnd"/>
      <w:r>
        <w:rPr>
          <w:rFonts w:ascii="Arial" w:hAnsi="Arial" w:cs="Arial"/>
          <w:color w:val="FFFFFF"/>
        </w:rPr>
        <w:t xml:space="preserve"> </w:t>
      </w:r>
      <w:r w:rsidRPr="0042503B">
        <w:rPr>
          <w:rFonts w:ascii="Arial" w:hAnsi="Arial" w:cs="Arial"/>
          <w:sz w:val="16"/>
          <w:szCs w:val="16"/>
        </w:rPr>
        <w:t>This distance is calculated using the Pythagoras Theorem (I can see the old math concepts flickering on in your mind!). It is the square root of (3^2 + 4^2), which is equal to 5.</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Emphasis"/>
          <w:rFonts w:ascii="Arial" w:hAnsi="Arial" w:cs="Arial"/>
          <w:sz w:val="16"/>
          <w:szCs w:val="16"/>
        </w:rPr>
        <w:t>But how is the norm used to find the difference between the predicted values and the expected values?</w:t>
      </w:r>
      <w:r w:rsidRPr="0042503B">
        <w:rPr>
          <w:rFonts w:ascii="Arial" w:hAnsi="Arial" w:cs="Arial"/>
          <w:sz w:val="16"/>
          <w:szCs w:val="16"/>
        </w:rPr>
        <w:t> Let’s say the predicted values are stored in a vector </w:t>
      </w:r>
      <w:r w:rsidRPr="0042503B">
        <w:rPr>
          <w:rStyle w:val="Emphasis"/>
          <w:rFonts w:ascii="Arial" w:hAnsi="Arial" w:cs="Arial"/>
          <w:b/>
          <w:bCs/>
          <w:sz w:val="16"/>
          <w:szCs w:val="16"/>
        </w:rPr>
        <w:t>P</w:t>
      </w:r>
      <w:r w:rsidRPr="0042503B">
        <w:rPr>
          <w:rFonts w:ascii="Arial" w:hAnsi="Arial" w:cs="Arial"/>
          <w:sz w:val="16"/>
          <w:szCs w:val="16"/>
        </w:rPr>
        <w:t> and the expected values are stored in a vector </w:t>
      </w:r>
      <w:r w:rsidRPr="0042503B">
        <w:rPr>
          <w:rStyle w:val="Strong"/>
          <w:rFonts w:ascii="Arial" w:eastAsiaTheme="majorEastAsia" w:hAnsi="Arial" w:cs="Arial"/>
          <w:i/>
          <w:iCs/>
          <w:sz w:val="16"/>
          <w:szCs w:val="16"/>
        </w:rPr>
        <w:t>E</w:t>
      </w:r>
      <w:r w:rsidRPr="0042503B">
        <w:rPr>
          <w:rFonts w:ascii="Arial" w:hAnsi="Arial" w:cs="Arial"/>
          <w:sz w:val="16"/>
          <w:szCs w:val="16"/>
        </w:rPr>
        <w:t>. Then </w:t>
      </w:r>
      <w:r w:rsidRPr="0042503B">
        <w:rPr>
          <w:rStyle w:val="Strong"/>
          <w:rFonts w:ascii="Arial" w:eastAsiaTheme="majorEastAsia" w:hAnsi="Arial" w:cs="Arial"/>
          <w:i/>
          <w:iCs/>
          <w:sz w:val="16"/>
          <w:szCs w:val="16"/>
        </w:rPr>
        <w:t>P-E</w:t>
      </w:r>
      <w:r w:rsidRPr="0042503B">
        <w:rPr>
          <w:rFonts w:ascii="Arial" w:hAnsi="Arial" w:cs="Arial"/>
          <w:sz w:val="16"/>
          <w:szCs w:val="16"/>
        </w:rPr>
        <w:t> is the difference vector. And the norm of </w:t>
      </w:r>
      <w:r w:rsidRPr="0042503B">
        <w:rPr>
          <w:rStyle w:val="Strong"/>
          <w:rFonts w:ascii="Arial" w:eastAsiaTheme="majorEastAsia" w:hAnsi="Arial" w:cs="Arial"/>
          <w:i/>
          <w:iCs/>
          <w:sz w:val="16"/>
          <w:szCs w:val="16"/>
        </w:rPr>
        <w:t>P-E</w:t>
      </w:r>
      <w:r w:rsidRPr="0042503B">
        <w:rPr>
          <w:rFonts w:ascii="Arial" w:hAnsi="Arial" w:cs="Arial"/>
          <w:sz w:val="16"/>
          <w:szCs w:val="16"/>
        </w:rPr>
        <w:t> is the total loss for the prediction.</w:t>
      </w:r>
    </w:p>
    <w:p w:rsidR="0042503B" w:rsidRPr="0042503B" w:rsidRDefault="0042503B" w:rsidP="0042503B">
      <w:pPr>
        <w:pStyle w:val="Heading3"/>
        <w:shd w:val="clear" w:color="auto" w:fill="FFFFFF"/>
        <w:spacing w:before="175" w:after="175" w:line="336" w:lineRule="atLeast"/>
        <w:rPr>
          <w:rFonts w:ascii="Arial" w:hAnsi="Arial" w:cs="Arial"/>
          <w:color w:val="auto"/>
          <w:sz w:val="16"/>
          <w:szCs w:val="16"/>
        </w:rPr>
      </w:pPr>
      <w:r w:rsidRPr="0042503B">
        <w:rPr>
          <w:rFonts w:ascii="Arial" w:hAnsi="Arial" w:cs="Arial"/>
          <w:color w:val="auto"/>
          <w:sz w:val="16"/>
          <w:szCs w:val="16"/>
        </w:rPr>
        <w:t>2. Regularization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Regularization is a very important concept in data science. It’s a technique we use to prevent models from </w:t>
      </w:r>
      <w:proofErr w:type="spellStart"/>
      <w:r w:rsidRPr="0042503B">
        <w:rPr>
          <w:rFonts w:ascii="Arial" w:hAnsi="Arial" w:cs="Arial"/>
          <w:sz w:val="16"/>
          <w:szCs w:val="16"/>
        </w:rPr>
        <w:t>overfitting</w:t>
      </w:r>
      <w:proofErr w:type="spellEnd"/>
      <w:r w:rsidRPr="0042503B">
        <w:rPr>
          <w:rFonts w:ascii="Arial" w:hAnsi="Arial" w:cs="Arial"/>
          <w:sz w:val="16"/>
          <w:szCs w:val="16"/>
        </w:rPr>
        <w:t>. </w:t>
      </w:r>
      <w:r w:rsidRPr="0042503B">
        <w:rPr>
          <w:rStyle w:val="Emphasis"/>
          <w:rFonts w:ascii="Arial" w:eastAsiaTheme="majorEastAsia" w:hAnsi="Arial" w:cs="Arial"/>
          <w:sz w:val="16"/>
          <w:szCs w:val="16"/>
        </w:rPr>
        <w:t>Regularization is actually another application of the Norm.</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A model is said to </w:t>
      </w:r>
      <w:proofErr w:type="spellStart"/>
      <w:r w:rsidRPr="0042503B">
        <w:rPr>
          <w:rFonts w:ascii="Arial" w:hAnsi="Arial" w:cs="Arial"/>
          <w:sz w:val="16"/>
          <w:szCs w:val="16"/>
        </w:rPr>
        <w:t>overfit</w:t>
      </w:r>
      <w:proofErr w:type="spellEnd"/>
      <w:r w:rsidRPr="0042503B">
        <w:rPr>
          <w:rFonts w:ascii="Arial" w:hAnsi="Arial" w:cs="Arial"/>
          <w:sz w:val="16"/>
          <w:szCs w:val="16"/>
        </w:rPr>
        <w:t xml:space="preserve"> when it fits the training data too well. Such a model does not perform well with new data because it has learned even the noise in the training data. It will not be able to generalize on data that it has not seen before. The below illustration sums up this idea really well:</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noProof/>
        </w:rPr>
        <w:drawing>
          <wp:inline distT="0" distB="0" distL="0" distR="0">
            <wp:extent cx="5287010" cy="1335405"/>
            <wp:effectExtent l="19050" t="0" r="8890" b="0"/>
            <wp:docPr id="35" name="Picture 37"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near_algebra_data_science"/>
                    <pic:cNvPicPr>
                      <a:picLocks noChangeAspect="1" noChangeArrowheads="1"/>
                    </pic:cNvPicPr>
                  </pic:nvPicPr>
                  <pic:blipFill>
                    <a:blip r:embed="rId74" cstate="print"/>
                    <a:srcRect/>
                    <a:stretch>
                      <a:fillRect/>
                    </a:stretch>
                  </pic:blipFill>
                  <pic:spPr bwMode="auto">
                    <a:xfrm>
                      <a:off x="0" y="0"/>
                      <a:ext cx="5287010" cy="1335405"/>
                    </a:xfrm>
                    <a:prstGeom prst="rect">
                      <a:avLst/>
                    </a:prstGeom>
                    <a:noFill/>
                    <a:ln w="9525">
                      <a:noFill/>
                      <a:miter lim="800000"/>
                      <a:headEnd/>
                      <a:tailEnd/>
                    </a:ln>
                  </pic:spPr>
                </pic:pic>
              </a:graphicData>
            </a:graphic>
          </wp:inline>
        </w:drawing>
      </w:r>
      <w:r w:rsidRPr="002E397A">
        <w:rPr>
          <w:rFonts w:ascii="Arial" w:hAnsi="Arial" w:cs="Arial"/>
          <w:color w:val="595858"/>
          <w:sz w:val="13"/>
          <w:szCs w:val="13"/>
        </w:rPr>
        <w:t xml:space="preserve"> </w:t>
      </w:r>
      <w:r w:rsidRPr="0042503B">
        <w:rPr>
          <w:rFonts w:ascii="Arial" w:hAnsi="Arial" w:cs="Arial"/>
          <w:sz w:val="16"/>
          <w:szCs w:val="16"/>
        </w:rPr>
        <w:t>Regularization </w:t>
      </w:r>
      <w:r w:rsidRPr="0042503B">
        <w:rPr>
          <w:rStyle w:val="Strong"/>
          <w:rFonts w:ascii="Arial" w:eastAsiaTheme="majorEastAsia" w:hAnsi="Arial" w:cs="Arial"/>
          <w:sz w:val="16"/>
          <w:szCs w:val="16"/>
        </w:rPr>
        <w:t>penalizes overly complex models by adding the norm of the weight vector to the cost function.</w:t>
      </w:r>
      <w:r w:rsidRPr="0042503B">
        <w:rPr>
          <w:rFonts w:ascii="Arial" w:hAnsi="Arial" w:cs="Arial"/>
          <w:sz w:val="16"/>
          <w:szCs w:val="16"/>
        </w:rPr>
        <w:t xml:space="preserve"> Since we want to minimize the cost function, we will need to minimize this norm. This causes </w:t>
      </w:r>
      <w:proofErr w:type="spellStart"/>
      <w:r w:rsidRPr="0042503B">
        <w:rPr>
          <w:rFonts w:ascii="Arial" w:hAnsi="Arial" w:cs="Arial"/>
          <w:sz w:val="16"/>
          <w:szCs w:val="16"/>
        </w:rPr>
        <w:t>unrequired</w:t>
      </w:r>
      <w:proofErr w:type="spellEnd"/>
      <w:r w:rsidRPr="0042503B">
        <w:rPr>
          <w:rFonts w:ascii="Arial" w:hAnsi="Arial" w:cs="Arial"/>
          <w:sz w:val="16"/>
          <w:szCs w:val="16"/>
        </w:rPr>
        <w:t xml:space="preserve"> components of the weight vector to reduce to zero and prevents the prediction function from being overly complex.</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You can read the below article to learn about the complete mathematics behind regularization:</w:t>
      </w:r>
    </w:p>
    <w:p w:rsidR="0042503B" w:rsidRDefault="0042503B" w:rsidP="00A66BC5">
      <w:pPr>
        <w:numPr>
          <w:ilvl w:val="0"/>
          <w:numId w:val="106"/>
        </w:numPr>
        <w:shd w:val="clear" w:color="auto" w:fill="FFFFFF"/>
        <w:spacing w:before="100" w:beforeAutospacing="1" w:after="100" w:afterAutospacing="1" w:line="240" w:lineRule="auto"/>
        <w:rPr>
          <w:rFonts w:ascii="Arial" w:hAnsi="Arial" w:cs="Arial"/>
          <w:color w:val="595858"/>
          <w:sz w:val="13"/>
          <w:szCs w:val="13"/>
        </w:rPr>
      </w:pPr>
      <w:r>
        <w:t>How to avoid Over-Fitting using Regularization</w:t>
      </w:r>
      <w:r>
        <w:rPr>
          <w:rFonts w:ascii="Arial" w:hAnsi="Arial" w:cs="Arial"/>
          <w:color w:val="595858"/>
          <w:sz w:val="13"/>
          <w:szCs w:val="13"/>
        </w:rPr>
        <w:t xml:space="preserve"> </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rFonts w:ascii="Arial" w:hAnsi="Arial" w:cs="Arial"/>
          <w:sz w:val="16"/>
          <w:szCs w:val="16"/>
        </w:rPr>
        <w:tab/>
      </w:r>
      <w:r w:rsidRPr="0042503B">
        <w:rPr>
          <w:rFonts w:ascii="Arial" w:hAnsi="Arial" w:cs="Arial"/>
          <w:sz w:val="16"/>
          <w:szCs w:val="16"/>
        </w:rPr>
        <w:t>The L1 and L2 norms we discussed above are used in two types of regularization:</w:t>
      </w:r>
    </w:p>
    <w:p w:rsidR="0042503B" w:rsidRPr="0042503B" w:rsidRDefault="0042503B" w:rsidP="00A66BC5">
      <w:pPr>
        <w:numPr>
          <w:ilvl w:val="0"/>
          <w:numId w:val="10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L1 regularization used with </w:t>
      </w:r>
      <w:r w:rsidRPr="0042503B">
        <w:rPr>
          <w:rStyle w:val="Strong"/>
          <w:rFonts w:ascii="Arial" w:hAnsi="Arial" w:cs="Arial"/>
          <w:sz w:val="16"/>
          <w:szCs w:val="16"/>
        </w:rPr>
        <w:t>Lasso</w:t>
      </w:r>
      <w:r w:rsidRPr="0042503B">
        <w:rPr>
          <w:rFonts w:ascii="Arial" w:hAnsi="Arial" w:cs="Arial"/>
          <w:sz w:val="16"/>
          <w:szCs w:val="16"/>
        </w:rPr>
        <w:t> </w:t>
      </w:r>
      <w:r w:rsidRPr="0042503B">
        <w:rPr>
          <w:rStyle w:val="Strong"/>
          <w:rFonts w:ascii="Arial" w:hAnsi="Arial" w:cs="Arial"/>
          <w:sz w:val="16"/>
          <w:szCs w:val="16"/>
        </w:rPr>
        <w:t>Regression</w:t>
      </w:r>
    </w:p>
    <w:p w:rsidR="0042503B" w:rsidRPr="0042503B" w:rsidRDefault="0042503B" w:rsidP="00A66BC5">
      <w:pPr>
        <w:numPr>
          <w:ilvl w:val="0"/>
          <w:numId w:val="107"/>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L2 regularization used with </w:t>
      </w:r>
      <w:r w:rsidRPr="0042503B">
        <w:rPr>
          <w:rStyle w:val="Strong"/>
          <w:rFonts w:ascii="Arial" w:hAnsi="Arial" w:cs="Arial"/>
          <w:sz w:val="16"/>
          <w:szCs w:val="16"/>
        </w:rPr>
        <w:t>Ridge Regression</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 </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lastRenderedPageBreak/>
        <w:t>3. Covariance Matrix</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spellStart"/>
      <w:r w:rsidRPr="0042503B">
        <w:rPr>
          <w:rFonts w:ascii="Arial" w:hAnsi="Arial" w:cs="Arial"/>
          <w:sz w:val="16"/>
          <w:szCs w:val="16"/>
        </w:rPr>
        <w:t>Bivariate</w:t>
      </w:r>
      <w:proofErr w:type="spellEnd"/>
      <w:r w:rsidRPr="0042503B">
        <w:rPr>
          <w:rFonts w:ascii="Arial" w:hAnsi="Arial" w:cs="Arial"/>
          <w:sz w:val="16"/>
          <w:szCs w:val="16"/>
        </w:rPr>
        <w:t xml:space="preserve"> analysis is an important step in </w:t>
      </w:r>
      <w:r w:rsidRPr="0042503B">
        <w:rPr>
          <w:rStyle w:val="Strong"/>
          <w:rFonts w:ascii="Arial" w:eastAsiaTheme="majorEastAsia" w:hAnsi="Arial" w:cs="Arial"/>
          <w:sz w:val="16"/>
          <w:szCs w:val="16"/>
        </w:rPr>
        <w:t>data exploration</w:t>
      </w:r>
      <w:r w:rsidRPr="0042503B">
        <w:rPr>
          <w:rFonts w:ascii="Arial" w:hAnsi="Arial" w:cs="Arial"/>
          <w:sz w:val="16"/>
          <w:szCs w:val="16"/>
        </w:rPr>
        <w:t xml:space="preserve">. We want to study the relationship between pairs of variables. Covariance or Correlation </w:t>
      </w:r>
      <w:proofErr w:type="gramStart"/>
      <w:r w:rsidRPr="0042503B">
        <w:rPr>
          <w:rFonts w:ascii="Arial" w:hAnsi="Arial" w:cs="Arial"/>
          <w:sz w:val="16"/>
          <w:szCs w:val="16"/>
        </w:rPr>
        <w:t>are</w:t>
      </w:r>
      <w:proofErr w:type="gramEnd"/>
      <w:r w:rsidRPr="0042503B">
        <w:rPr>
          <w:rFonts w:ascii="Arial" w:hAnsi="Arial" w:cs="Arial"/>
          <w:sz w:val="16"/>
          <w:szCs w:val="16"/>
        </w:rPr>
        <w:t xml:space="preserve"> measures used to study relationships between</w:t>
      </w:r>
      <w:r w:rsidRPr="0042503B">
        <w:rPr>
          <w:rStyle w:val="Strong"/>
          <w:rFonts w:ascii="Arial" w:eastAsiaTheme="majorEastAsia" w:hAnsi="Arial" w:cs="Arial"/>
          <w:sz w:val="16"/>
          <w:szCs w:val="16"/>
        </w:rPr>
        <w:t> two continuous variables</w:t>
      </w:r>
      <w:r w:rsidRPr="0042503B">
        <w:rPr>
          <w:rFonts w:ascii="Arial" w:hAnsi="Arial" w:cs="Arial"/>
          <w:sz w:val="16"/>
          <w:szCs w:val="16"/>
        </w:rPr>
        <w: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Covariance indicates the direction of the linear relationship between the variables.</w:t>
      </w:r>
      <w:r w:rsidRPr="0042503B">
        <w:rPr>
          <w:rFonts w:ascii="Arial" w:hAnsi="Arial" w:cs="Arial"/>
          <w:sz w:val="16"/>
          <w:szCs w:val="16"/>
        </w:rPr>
        <w:t> A positive covariance indicates that an increase or decrease in one variable is accompanied by the same in another. A negative covariance indicates that an increase or decrease in one is accompanied by the opposite in the other.</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noProof/>
        </w:rPr>
        <w:drawing>
          <wp:inline distT="0" distB="0" distL="0" distR="0">
            <wp:extent cx="3666259" cy="2482735"/>
            <wp:effectExtent l="19050" t="0" r="0" b="0"/>
            <wp:docPr id="36" name="Picture 40"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near_algebra_data_science"/>
                    <pic:cNvPicPr>
                      <a:picLocks noChangeAspect="1" noChangeArrowheads="1"/>
                    </pic:cNvPicPr>
                  </pic:nvPicPr>
                  <pic:blipFill>
                    <a:blip r:embed="rId75" cstate="print"/>
                    <a:srcRect/>
                    <a:stretch>
                      <a:fillRect/>
                    </a:stretch>
                  </pic:blipFill>
                  <pic:spPr bwMode="auto">
                    <a:xfrm>
                      <a:off x="0" y="0"/>
                      <a:ext cx="3666046" cy="2482591"/>
                    </a:xfrm>
                    <a:prstGeom prst="rect">
                      <a:avLst/>
                    </a:prstGeom>
                    <a:noFill/>
                    <a:ln w="9525">
                      <a:noFill/>
                      <a:miter lim="800000"/>
                      <a:headEnd/>
                      <a:tailEnd/>
                    </a:ln>
                  </pic:spPr>
                </pic:pic>
              </a:graphicData>
            </a:graphic>
          </wp:inline>
        </w:drawing>
      </w:r>
      <w:proofErr w:type="spellStart"/>
      <w:r>
        <w:rPr>
          <w:rFonts w:ascii="Arial" w:hAnsi="Arial" w:cs="Arial"/>
          <w:color w:val="FFFFFF"/>
        </w:rPr>
        <w:t>Mac</w:t>
      </w:r>
      <w:r>
        <w:rPr>
          <w:rFonts w:ascii="Arial" w:hAnsi="Arial" w:cs="Arial"/>
          <w:b/>
          <w:bCs/>
          <w:color w:val="FFFFFF"/>
        </w:rPr>
        <w:t>dtfesfewewrt</w:t>
      </w:r>
      <w:r>
        <w:rPr>
          <w:rFonts w:ascii="Arial" w:hAnsi="Arial" w:cs="Arial"/>
          <w:color w:val="FFFFFF"/>
        </w:rPr>
        <w:t>hine</w:t>
      </w:r>
      <w:proofErr w:type="spellEnd"/>
      <w:r>
        <w:rPr>
          <w:rFonts w:ascii="Arial" w:hAnsi="Arial" w:cs="Arial"/>
          <w:color w:val="FFFFFF"/>
        </w:rPr>
        <w:t xml:space="preserve"> Learning - Beginner to</w:t>
      </w:r>
      <w:r w:rsidRPr="002E397A">
        <w:rPr>
          <w:rFonts w:ascii="Arial" w:hAnsi="Arial" w:cs="Arial"/>
          <w:color w:val="595858"/>
          <w:sz w:val="13"/>
          <w:szCs w:val="13"/>
        </w:rPr>
        <w:t xml:space="preserve"> </w:t>
      </w:r>
      <w:r w:rsidRPr="0042503B">
        <w:rPr>
          <w:rFonts w:ascii="Arial" w:hAnsi="Arial" w:cs="Arial"/>
          <w:sz w:val="16"/>
          <w:szCs w:val="16"/>
        </w:rPr>
        <w:t>On the other hand, </w:t>
      </w:r>
      <w:r w:rsidRPr="0042503B">
        <w:rPr>
          <w:rStyle w:val="Strong"/>
          <w:rFonts w:ascii="Arial" w:eastAsiaTheme="majorEastAsia" w:hAnsi="Arial" w:cs="Arial"/>
          <w:sz w:val="16"/>
          <w:szCs w:val="16"/>
        </w:rPr>
        <w:t>correlation is the standardized value of Covariance</w:t>
      </w:r>
      <w:r w:rsidRPr="0042503B">
        <w:rPr>
          <w:rFonts w:ascii="Arial" w:hAnsi="Arial" w:cs="Arial"/>
          <w:sz w:val="16"/>
          <w:szCs w:val="16"/>
        </w:rPr>
        <w:t>. A correlation value tells us both the strength and direction of the linear relationship and has the range from -1 to 1.</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sidRPr="0042503B">
        <w:rPr>
          <w:rFonts w:ascii="Arial" w:hAnsi="Arial" w:cs="Arial"/>
          <w:sz w:val="16"/>
          <w:szCs w:val="16"/>
        </w:rPr>
        <w:t>Now, you might be thinking that this is a concept of Statistics and not Linear Algebra. Well, remember I told you Linear Algebra is all-pervasive? Using the concepts of </w:t>
      </w:r>
      <w:r w:rsidRPr="0042503B">
        <w:rPr>
          <w:rStyle w:val="Strong"/>
          <w:rFonts w:ascii="Arial" w:eastAsiaTheme="majorEastAsia" w:hAnsi="Arial" w:cs="Arial"/>
          <w:sz w:val="16"/>
          <w:szCs w:val="16"/>
        </w:rPr>
        <w:t>transpose and matrix multiplication</w:t>
      </w:r>
      <w:r w:rsidRPr="0042503B">
        <w:rPr>
          <w:rFonts w:ascii="Arial" w:hAnsi="Arial" w:cs="Arial"/>
          <w:sz w:val="16"/>
          <w:szCs w:val="16"/>
        </w:rPr>
        <w:t> in Linear Algebra, we have a pretty neat expression for the covariance matrix:</w:t>
      </w:r>
      <w:r>
        <w:rPr>
          <w:rFonts w:ascii="Arial" w:hAnsi="Arial" w:cs="Arial"/>
          <w:noProof/>
          <w:color w:val="0037EE"/>
          <w:sz w:val="13"/>
          <w:szCs w:val="13"/>
        </w:rPr>
        <w:drawing>
          <wp:inline distT="0" distB="0" distL="0" distR="0">
            <wp:extent cx="1917700" cy="792480"/>
            <wp:effectExtent l="19050" t="0" r="6350" b="0"/>
            <wp:docPr id="38" name="Picture 43" descr="linear_algebra_data_scienc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near_algebra_data_science">
                      <a:hlinkClick r:id="rId76"/>
                    </pic:cNvPr>
                    <pic:cNvPicPr>
                      <a:picLocks noChangeAspect="1" noChangeArrowheads="1"/>
                    </pic:cNvPicPr>
                  </pic:nvPicPr>
                  <pic:blipFill>
                    <a:blip r:embed="rId77" cstate="print"/>
                    <a:srcRect/>
                    <a:stretch>
                      <a:fillRect/>
                    </a:stretch>
                  </pic:blipFill>
                  <pic:spPr bwMode="auto">
                    <a:xfrm>
                      <a:off x="0" y="0"/>
                      <a:ext cx="1917700" cy="79248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Here, X is the standardized data matrix containing all numerical features.</w:t>
      </w:r>
    </w:p>
    <w:p w:rsidR="0042503B" w:rsidRPr="0042503B" w:rsidRDefault="0042503B" w:rsidP="0042503B">
      <w:pPr>
        <w:pStyle w:val="Heading1"/>
        <w:shd w:val="clear" w:color="auto" w:fill="FFFFFF"/>
        <w:rPr>
          <w:rFonts w:ascii="Arial" w:hAnsi="Arial" w:cs="Arial"/>
          <w:color w:val="auto"/>
          <w:sz w:val="16"/>
          <w:szCs w:val="16"/>
          <w:shd w:val="clear" w:color="auto" w:fill="FFFFFF"/>
        </w:rPr>
      </w:pPr>
      <w:r w:rsidRPr="0042503B">
        <w:rPr>
          <w:rFonts w:ascii="Arial" w:hAnsi="Arial" w:cs="Arial"/>
          <w:color w:val="auto"/>
          <w:sz w:val="16"/>
          <w:szCs w:val="16"/>
          <w:shd w:val="clear" w:color="auto" w:fill="FFFFFF"/>
        </w:rPr>
        <w:t>I encourage you to read our </w:t>
      </w:r>
      <w:r>
        <w:rPr>
          <w:rFonts w:ascii="Arial" w:hAnsi="Arial" w:cs="Arial"/>
          <w:color w:val="auto"/>
          <w:sz w:val="16"/>
          <w:szCs w:val="16"/>
          <w:shd w:val="clear" w:color="auto" w:fill="FFFFFF"/>
        </w:rPr>
        <w:t xml:space="preserve">Complete Tutorial on Data Exploration </w:t>
      </w:r>
      <w:r w:rsidRPr="0042503B">
        <w:rPr>
          <w:rFonts w:ascii="Arial" w:hAnsi="Arial" w:cs="Arial"/>
          <w:color w:val="auto"/>
          <w:sz w:val="16"/>
          <w:szCs w:val="16"/>
          <w:shd w:val="clear" w:color="auto" w:fill="FFFFFF"/>
        </w:rPr>
        <w:t xml:space="preserve">to know more about the Covariance Matrix, </w:t>
      </w:r>
      <w:proofErr w:type="spellStart"/>
      <w:r w:rsidRPr="0042503B">
        <w:rPr>
          <w:rFonts w:ascii="Arial" w:hAnsi="Arial" w:cs="Arial"/>
          <w:color w:val="auto"/>
          <w:sz w:val="16"/>
          <w:szCs w:val="16"/>
          <w:shd w:val="clear" w:color="auto" w:fill="FFFFFF"/>
        </w:rPr>
        <w:t>Bivariate</w:t>
      </w:r>
      <w:proofErr w:type="spellEnd"/>
      <w:r w:rsidRPr="0042503B">
        <w:rPr>
          <w:rFonts w:ascii="Arial" w:hAnsi="Arial" w:cs="Arial"/>
          <w:color w:val="auto"/>
          <w:sz w:val="16"/>
          <w:szCs w:val="16"/>
          <w:shd w:val="clear" w:color="auto" w:fill="FFFFFF"/>
        </w:rPr>
        <w:t xml:space="preserve"> Analysis and the other steps involved in Exploratory Data Analysis.</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4. Support Vector Machine Classification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Ah yes, support vector machines. One of the most common classification algorithms that regularly produces impressive results. It is an application of the concept of </w:t>
      </w:r>
      <w:r w:rsidRPr="0042503B">
        <w:rPr>
          <w:rStyle w:val="Strong"/>
          <w:rFonts w:ascii="Arial" w:eastAsiaTheme="majorEastAsia" w:hAnsi="Arial" w:cs="Arial"/>
          <w:sz w:val="16"/>
          <w:szCs w:val="16"/>
        </w:rPr>
        <w:t>Vector Spaces</w:t>
      </w:r>
      <w:r w:rsidRPr="0042503B">
        <w:rPr>
          <w:rFonts w:ascii="Arial" w:hAnsi="Arial" w:cs="Arial"/>
          <w:sz w:val="16"/>
          <w:szCs w:val="16"/>
        </w:rPr>
        <w:t> in Linear Algebra.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Support Vector Machine, or SVM, is a discriminative classifier that works by finding a decision surface. It is a supervised machine learning algorithm.</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this algorithm, we plot each data item as a point in an </w:t>
      </w:r>
      <w:r w:rsidRPr="0042503B">
        <w:rPr>
          <w:rStyle w:val="Strong"/>
          <w:rFonts w:ascii="Arial" w:eastAsiaTheme="majorEastAsia" w:hAnsi="Arial" w:cs="Arial"/>
          <w:sz w:val="16"/>
          <w:szCs w:val="16"/>
        </w:rPr>
        <w:t>n-dimensional space</w:t>
      </w:r>
      <w:r w:rsidRPr="0042503B">
        <w:rPr>
          <w:rFonts w:ascii="Arial" w:hAnsi="Arial" w:cs="Arial"/>
          <w:sz w:val="16"/>
          <w:szCs w:val="16"/>
        </w:rPr>
        <w:t> (where n is the number of features you have) with the value of each feature being the value of a particular coordinate. Then, we perform classification by finding the </w:t>
      </w:r>
      <w:proofErr w:type="spellStart"/>
      <w:r w:rsidRPr="0042503B">
        <w:rPr>
          <w:rStyle w:val="Strong"/>
          <w:rFonts w:ascii="Arial" w:eastAsiaTheme="majorEastAsia" w:hAnsi="Arial" w:cs="Arial"/>
          <w:sz w:val="16"/>
          <w:szCs w:val="16"/>
        </w:rPr>
        <w:t>hyperplane</w:t>
      </w:r>
      <w:proofErr w:type="spellEnd"/>
      <w:r w:rsidRPr="0042503B">
        <w:rPr>
          <w:rFonts w:ascii="Arial" w:hAnsi="Arial" w:cs="Arial"/>
          <w:sz w:val="16"/>
          <w:szCs w:val="16"/>
        </w:rPr>
        <w:t> that differentiates the two classes very well i.e. with the </w:t>
      </w:r>
      <w:r w:rsidRPr="0042503B">
        <w:rPr>
          <w:rStyle w:val="Strong"/>
          <w:rFonts w:ascii="Arial" w:eastAsiaTheme="majorEastAsia" w:hAnsi="Arial" w:cs="Arial"/>
          <w:sz w:val="16"/>
          <w:szCs w:val="16"/>
        </w:rPr>
        <w:t>maximum margin</w:t>
      </w:r>
      <w:r w:rsidRPr="0042503B">
        <w:rPr>
          <w:rFonts w:ascii="Arial" w:hAnsi="Arial" w:cs="Arial"/>
          <w:sz w:val="16"/>
          <w:szCs w:val="16"/>
        </w:rPr>
        <w:t>, which is C is this case.</w:t>
      </w:r>
    </w:p>
    <w:p w:rsidR="0042503B" w:rsidRDefault="0042503B" w:rsidP="0042503B">
      <w:pPr>
        <w:pStyle w:val="Heading1"/>
        <w:shd w:val="clear" w:color="auto" w:fill="FFFFFF"/>
        <w:rPr>
          <w:rFonts w:ascii="Arial" w:hAnsi="Arial" w:cs="Arial"/>
          <w:color w:val="595858"/>
          <w:sz w:val="13"/>
          <w:szCs w:val="13"/>
          <w:shd w:val="clear" w:color="auto" w:fill="FFFFFF"/>
        </w:rPr>
      </w:pPr>
      <w:hyperlink r:id="rId78" w:history="1">
        <w:r>
          <w:rPr>
            <w:rFonts w:ascii="Arial" w:hAnsi="Arial" w:cs="Arial"/>
            <w:color w:val="0037EE"/>
            <w:sz w:val="13"/>
            <w:szCs w:val="13"/>
            <w:u w:val="single"/>
          </w:rPr>
          <w:br/>
        </w:r>
      </w:hyperlink>
      <w:r>
        <w:rPr>
          <w:noProof/>
        </w:rPr>
        <w:drawing>
          <wp:inline distT="0" distB="0" distL="0" distR="0">
            <wp:extent cx="2241839" cy="1197033"/>
            <wp:effectExtent l="19050" t="0" r="6061" b="0"/>
            <wp:docPr id="45" name="Picture 45"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near_algebra_data_science"/>
                    <pic:cNvPicPr>
                      <a:picLocks noChangeAspect="1" noChangeArrowheads="1"/>
                    </pic:cNvPicPr>
                  </pic:nvPicPr>
                  <pic:blipFill>
                    <a:blip r:embed="rId79" cstate="print"/>
                    <a:srcRect/>
                    <a:stretch>
                      <a:fillRect/>
                    </a:stretch>
                  </pic:blipFill>
                  <pic:spPr bwMode="auto">
                    <a:xfrm>
                      <a:off x="0" y="0"/>
                      <a:ext cx="2241812" cy="1197019"/>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rFonts w:ascii="Arial" w:hAnsi="Arial" w:cs="Arial"/>
          <w:color w:val="FFFFFF"/>
        </w:rPr>
        <w:t xml:space="preserve"> </w:t>
      </w:r>
      <w:r w:rsidRPr="0042503B">
        <w:rPr>
          <w:rFonts w:ascii="Arial" w:hAnsi="Arial" w:cs="Arial"/>
          <w:sz w:val="16"/>
          <w:szCs w:val="16"/>
        </w:rPr>
        <w:t xml:space="preserve">Pr </w:t>
      </w:r>
      <w:proofErr w:type="gramStart"/>
      <w:r w:rsidRPr="0042503B">
        <w:rPr>
          <w:rFonts w:ascii="Arial" w:hAnsi="Arial" w:cs="Arial"/>
          <w:sz w:val="16"/>
          <w:szCs w:val="16"/>
        </w:rPr>
        <w:t>A</w:t>
      </w:r>
      <w:proofErr w:type="gramEnd"/>
      <w:r w:rsidRPr="0042503B">
        <w:rPr>
          <w:rFonts w:ascii="Arial" w:hAnsi="Arial" w:cs="Arial"/>
          <w:sz w:val="16"/>
          <w:szCs w:val="16"/>
        </w:rPr>
        <w:t xml:space="preserve"> </w:t>
      </w:r>
      <w:proofErr w:type="spellStart"/>
      <w:r w:rsidRPr="0042503B">
        <w:rPr>
          <w:rFonts w:ascii="Arial" w:hAnsi="Arial" w:cs="Arial"/>
          <w:sz w:val="16"/>
          <w:szCs w:val="16"/>
        </w:rPr>
        <w:t>hyperplane</w:t>
      </w:r>
      <w:proofErr w:type="spellEnd"/>
      <w:r w:rsidRPr="0042503B">
        <w:rPr>
          <w:rFonts w:ascii="Arial" w:hAnsi="Arial" w:cs="Arial"/>
          <w:sz w:val="16"/>
          <w:szCs w:val="16"/>
        </w:rPr>
        <w:t xml:space="preserve"> is a </w:t>
      </w:r>
      <w:r w:rsidRPr="0042503B">
        <w:rPr>
          <w:rStyle w:val="Strong"/>
          <w:rFonts w:ascii="Arial" w:eastAsiaTheme="majorEastAsia" w:hAnsi="Arial" w:cs="Arial"/>
          <w:sz w:val="16"/>
          <w:szCs w:val="16"/>
        </w:rPr>
        <w:t>subspace</w:t>
      </w:r>
      <w:r w:rsidRPr="0042503B">
        <w:rPr>
          <w:rFonts w:ascii="Arial" w:hAnsi="Arial" w:cs="Arial"/>
          <w:sz w:val="16"/>
          <w:szCs w:val="16"/>
        </w:rPr>
        <w:t> whose dimensions are one less than its corresponding vector space, so it would be a straight line for a 2D vector space, a 2D plane for a 3D vector space and so on. Again Vector Norm is used to calculate the margin.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But what if the data is not linearly separable like the case below?</w:t>
      </w:r>
    </w:p>
    <w:p w:rsidR="0042503B" w:rsidRDefault="0042503B" w:rsidP="0042503B">
      <w:pPr>
        <w:pStyle w:val="Heading1"/>
        <w:shd w:val="clear" w:color="auto" w:fill="FFFFFF"/>
        <w:rPr>
          <w:rFonts w:ascii="Arial" w:hAnsi="Arial" w:cs="Arial"/>
          <w:b w:val="0"/>
          <w:bCs w:val="0"/>
          <w:color w:val="FFFFFF"/>
        </w:rPr>
      </w:pPr>
      <w:r>
        <w:rPr>
          <w:noProof/>
        </w:rPr>
        <w:drawing>
          <wp:inline distT="0" distB="0" distL="0" distR="0">
            <wp:extent cx="2202411" cy="1501833"/>
            <wp:effectExtent l="19050" t="0" r="7389" b="0"/>
            <wp:docPr id="48" name="Picture 48"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near_algebra_data_science"/>
                    <pic:cNvPicPr>
                      <a:picLocks noChangeAspect="1" noChangeArrowheads="1"/>
                    </pic:cNvPicPr>
                  </pic:nvPicPr>
                  <pic:blipFill>
                    <a:blip r:embed="rId80" cstate="print"/>
                    <a:srcRect/>
                    <a:stretch>
                      <a:fillRect/>
                    </a:stretch>
                  </pic:blipFill>
                  <pic:spPr bwMode="auto">
                    <a:xfrm>
                      <a:off x="0" y="0"/>
                      <a:ext cx="2203284" cy="1502428"/>
                    </a:xfrm>
                    <a:prstGeom prst="rect">
                      <a:avLst/>
                    </a:prstGeom>
                    <a:noFill/>
                    <a:ln w="9525">
                      <a:noFill/>
                      <a:miter lim="800000"/>
                      <a:headEnd/>
                      <a:tailEnd/>
                    </a:ln>
                  </pic:spPr>
                </pic:pic>
              </a:graphicData>
            </a:graphic>
          </wp:inline>
        </w:drawing>
      </w:r>
      <w:proofErr w:type="spellStart"/>
      <w:proofErr w:type="gramStart"/>
      <w:r>
        <w:rPr>
          <w:rFonts w:ascii="Arial" w:hAnsi="Arial" w:cs="Arial"/>
          <w:b w:val="0"/>
          <w:bCs w:val="0"/>
          <w:color w:val="FFFFFF"/>
        </w:rPr>
        <w:t>ofessional</w:t>
      </w:r>
      <w:proofErr w:type="spellEnd"/>
      <w:proofErr w:type="gramEnd"/>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rFonts w:ascii="Arial" w:hAnsi="Arial" w:cs="Arial"/>
          <w:color w:val="FFFFFF"/>
        </w:rPr>
        <w:t xml:space="preserve">This </w:t>
      </w:r>
      <w:proofErr w:type="gramStart"/>
      <w:r w:rsidRPr="0042503B">
        <w:rPr>
          <w:rFonts w:ascii="Arial" w:hAnsi="Arial" w:cs="Arial"/>
          <w:sz w:val="16"/>
          <w:szCs w:val="16"/>
        </w:rPr>
        <w:t>Our</w:t>
      </w:r>
      <w:proofErr w:type="gramEnd"/>
      <w:r w:rsidRPr="0042503B">
        <w:rPr>
          <w:rFonts w:ascii="Arial" w:hAnsi="Arial" w:cs="Arial"/>
          <w:sz w:val="16"/>
          <w:szCs w:val="16"/>
        </w:rPr>
        <w:t xml:space="preserve"> intuition says that the decision surface has to be a circle or an ellipse, right? But how do you find it? Here, the concept of </w:t>
      </w:r>
      <w:r w:rsidRPr="0042503B">
        <w:rPr>
          <w:rStyle w:val="Strong"/>
          <w:rFonts w:ascii="Arial" w:eastAsiaTheme="majorEastAsia" w:hAnsi="Arial" w:cs="Arial"/>
          <w:sz w:val="16"/>
          <w:szCs w:val="16"/>
        </w:rPr>
        <w:t>Kernel Transformations</w:t>
      </w:r>
      <w:r w:rsidRPr="0042503B">
        <w:rPr>
          <w:rFonts w:ascii="Arial" w:hAnsi="Arial" w:cs="Arial"/>
          <w:sz w:val="16"/>
          <w:szCs w:val="16"/>
        </w:rPr>
        <w:t> comes into play. The idea of transformation from one space to another is very common in Linear Algebra.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Let’s introduce a variable</w:t>
      </w:r>
      <w:r w:rsidRPr="0042503B">
        <w:rPr>
          <w:rStyle w:val="Strong"/>
          <w:rFonts w:ascii="Arial" w:eastAsiaTheme="majorEastAsia" w:hAnsi="Arial" w:cs="Arial"/>
          <w:i/>
          <w:iCs/>
          <w:sz w:val="16"/>
          <w:szCs w:val="16"/>
        </w:rPr>
        <w:t> z = x^2 + y^2</w:t>
      </w:r>
      <w:r w:rsidRPr="0042503B">
        <w:rPr>
          <w:rFonts w:ascii="Arial" w:hAnsi="Arial" w:cs="Arial"/>
          <w:sz w:val="16"/>
          <w:szCs w:val="16"/>
        </w:rPr>
        <w:t>. This is how the data looks if we plot it along the z and x-axes:</w:t>
      </w:r>
    </w:p>
    <w:p w:rsidR="0042503B" w:rsidRPr="0042503B" w:rsidRDefault="0042503B" w:rsidP="0042503B">
      <w:pPr>
        <w:pStyle w:val="Heading2"/>
        <w:shd w:val="clear" w:color="auto" w:fill="FFFFFF"/>
        <w:rPr>
          <w:rFonts w:ascii="Arial" w:hAnsi="Arial" w:cs="Arial"/>
          <w:color w:val="auto"/>
          <w:sz w:val="16"/>
          <w:szCs w:val="16"/>
          <w:shd w:val="clear" w:color="auto" w:fill="FFFFFF"/>
        </w:rPr>
      </w:pPr>
      <w:r>
        <w:rPr>
          <w:noProof/>
        </w:rPr>
        <w:lastRenderedPageBreak/>
        <w:drawing>
          <wp:inline distT="0" distB="0" distL="0" distR="0">
            <wp:extent cx="2325139" cy="1219200"/>
            <wp:effectExtent l="19050" t="0" r="0" b="0"/>
            <wp:docPr id="51" name="Picture 51"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inear_algebra_data_science"/>
                    <pic:cNvPicPr>
                      <a:picLocks noChangeAspect="1" noChangeArrowheads="1"/>
                    </pic:cNvPicPr>
                  </pic:nvPicPr>
                  <pic:blipFill>
                    <a:blip r:embed="rId81" cstate="print"/>
                    <a:srcRect/>
                    <a:stretch>
                      <a:fillRect/>
                    </a:stretch>
                  </pic:blipFill>
                  <pic:spPr bwMode="auto">
                    <a:xfrm>
                      <a:off x="0" y="0"/>
                      <a:ext cx="2326404" cy="1219863"/>
                    </a:xfrm>
                    <a:prstGeom prst="rect">
                      <a:avLst/>
                    </a:prstGeom>
                    <a:noFill/>
                    <a:ln w="9525">
                      <a:noFill/>
                      <a:miter lim="800000"/>
                      <a:headEnd/>
                      <a:tailEnd/>
                    </a:ln>
                  </pic:spPr>
                </pic:pic>
              </a:graphicData>
            </a:graphic>
          </wp:inline>
        </w:drawing>
      </w:r>
      <w:proofErr w:type="gramStart"/>
      <w:r>
        <w:rPr>
          <w:rFonts w:ascii="Arial" w:hAnsi="Arial" w:cs="Arial"/>
          <w:b w:val="0"/>
          <w:bCs w:val="0"/>
          <w:color w:val="FFFFFF"/>
          <w:sz w:val="24"/>
          <w:szCs w:val="24"/>
        </w:rPr>
        <w:t>course</w:t>
      </w:r>
      <w:proofErr w:type="gramEnd"/>
      <w:r>
        <w:rPr>
          <w:rFonts w:ascii="Arial" w:hAnsi="Arial" w:cs="Arial"/>
          <w:b w:val="0"/>
          <w:bCs w:val="0"/>
          <w:color w:val="FFFFFF"/>
          <w:sz w:val="24"/>
          <w:szCs w:val="24"/>
        </w:rPr>
        <w:t xml:space="preserve"> provides you all the tools and techniques you need to apply machine learning to solve business problems. We will cover the basics of mach</w:t>
      </w:r>
      <w:r w:rsidRPr="002E397A">
        <w:rPr>
          <w:rFonts w:ascii="Arial" w:hAnsi="Arial" w:cs="Arial"/>
          <w:color w:val="595858"/>
          <w:sz w:val="13"/>
          <w:szCs w:val="13"/>
          <w:shd w:val="clear" w:color="auto" w:fill="FFFFFF"/>
        </w:rPr>
        <w:t xml:space="preserve"> </w:t>
      </w:r>
      <w:r w:rsidRPr="0042503B">
        <w:rPr>
          <w:rFonts w:ascii="Arial" w:hAnsi="Arial" w:cs="Arial"/>
          <w:color w:val="auto"/>
          <w:sz w:val="16"/>
          <w:szCs w:val="16"/>
          <w:shd w:val="clear" w:color="auto" w:fill="FFFFFF"/>
        </w:rPr>
        <w:t>Now, this is clearly linearly separable by a line</w:t>
      </w:r>
      <w:r w:rsidRPr="0042503B">
        <w:rPr>
          <w:rStyle w:val="Strong"/>
          <w:rFonts w:ascii="Arial" w:hAnsi="Arial" w:cs="Arial"/>
          <w:i/>
          <w:iCs/>
          <w:color w:val="auto"/>
          <w:sz w:val="16"/>
          <w:szCs w:val="16"/>
          <w:shd w:val="clear" w:color="auto" w:fill="FFFFFF"/>
        </w:rPr>
        <w:t> z = a</w:t>
      </w:r>
      <w:r w:rsidRPr="0042503B">
        <w:rPr>
          <w:rFonts w:ascii="Arial" w:hAnsi="Arial" w:cs="Arial"/>
          <w:color w:val="auto"/>
          <w:sz w:val="16"/>
          <w:szCs w:val="16"/>
          <w:shd w:val="clear" w:color="auto" w:fill="FFFFFF"/>
        </w:rPr>
        <w:t>, where </w:t>
      </w:r>
      <w:proofErr w:type="gramStart"/>
      <w:r w:rsidRPr="0042503B">
        <w:rPr>
          <w:rStyle w:val="Emphasis"/>
          <w:rFonts w:ascii="Arial" w:hAnsi="Arial" w:cs="Arial"/>
          <w:color w:val="auto"/>
          <w:sz w:val="16"/>
          <w:szCs w:val="16"/>
          <w:shd w:val="clear" w:color="auto" w:fill="FFFFFF"/>
        </w:rPr>
        <w:t>a</w:t>
      </w:r>
      <w:r w:rsidRPr="0042503B">
        <w:rPr>
          <w:rFonts w:ascii="Arial" w:hAnsi="Arial" w:cs="Arial"/>
          <w:color w:val="auto"/>
          <w:sz w:val="16"/>
          <w:szCs w:val="16"/>
          <w:shd w:val="clear" w:color="auto" w:fill="FFFFFF"/>
        </w:rPr>
        <w:t> is</w:t>
      </w:r>
      <w:proofErr w:type="gramEnd"/>
      <w:r w:rsidRPr="0042503B">
        <w:rPr>
          <w:rFonts w:ascii="Arial" w:hAnsi="Arial" w:cs="Arial"/>
          <w:color w:val="auto"/>
          <w:sz w:val="16"/>
          <w:szCs w:val="16"/>
          <w:shd w:val="clear" w:color="auto" w:fill="FFFFFF"/>
        </w:rPr>
        <w:t xml:space="preserve"> some positive constant. On transforming back to the original space, we get </w:t>
      </w:r>
      <w:r w:rsidRPr="0042503B">
        <w:rPr>
          <w:rStyle w:val="Emphasis"/>
          <w:rFonts w:ascii="Arial" w:hAnsi="Arial" w:cs="Arial"/>
          <w:b w:val="0"/>
          <w:bCs w:val="0"/>
          <w:color w:val="auto"/>
          <w:sz w:val="16"/>
          <w:szCs w:val="16"/>
          <w:shd w:val="clear" w:color="auto" w:fill="FFFFFF"/>
        </w:rPr>
        <w:t>x^2 + y^2 = a</w:t>
      </w:r>
      <w:r w:rsidRPr="0042503B">
        <w:rPr>
          <w:rFonts w:ascii="Arial" w:hAnsi="Arial" w:cs="Arial"/>
          <w:color w:val="auto"/>
          <w:sz w:val="16"/>
          <w:szCs w:val="16"/>
          <w:shd w:val="clear" w:color="auto" w:fill="FFFFFF"/>
        </w:rPr>
        <w:t> as the decision surface, which is a circle!</w:t>
      </w:r>
    </w:p>
    <w:p w:rsidR="0042503B" w:rsidRDefault="0042503B" w:rsidP="0042503B">
      <w:pPr>
        <w:pStyle w:val="Heading2"/>
        <w:shd w:val="clear" w:color="auto" w:fill="FFFFFF"/>
        <w:rPr>
          <w:rFonts w:ascii="Arial" w:hAnsi="Arial" w:cs="Arial"/>
          <w:b w:val="0"/>
          <w:bCs w:val="0"/>
          <w:color w:val="FFFFFF"/>
          <w:sz w:val="24"/>
          <w:szCs w:val="24"/>
        </w:rPr>
      </w:pPr>
      <w:r>
        <w:rPr>
          <w:noProof/>
        </w:rPr>
        <w:drawing>
          <wp:inline distT="0" distB="0" distL="0" distR="0">
            <wp:extent cx="2162983" cy="1673629"/>
            <wp:effectExtent l="19050" t="0" r="8717" b="0"/>
            <wp:docPr id="54" name="Picture 54"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near_algebra_data_science"/>
                    <pic:cNvPicPr>
                      <a:picLocks noChangeAspect="1" noChangeArrowheads="1"/>
                    </pic:cNvPicPr>
                  </pic:nvPicPr>
                  <pic:blipFill>
                    <a:blip r:embed="rId82" cstate="print"/>
                    <a:srcRect/>
                    <a:stretch>
                      <a:fillRect/>
                    </a:stretch>
                  </pic:blipFill>
                  <pic:spPr bwMode="auto">
                    <a:xfrm>
                      <a:off x="0" y="0"/>
                      <a:ext cx="2164783" cy="1675022"/>
                    </a:xfrm>
                    <a:prstGeom prst="rect">
                      <a:avLst/>
                    </a:prstGeom>
                    <a:noFill/>
                    <a:ln w="9525">
                      <a:noFill/>
                      <a:miter lim="800000"/>
                      <a:headEnd/>
                      <a:tailEnd/>
                    </a:ln>
                  </pic:spPr>
                </pic:pic>
              </a:graphicData>
            </a:graphic>
          </wp:inline>
        </w:drawing>
      </w:r>
      <w:proofErr w:type="spellStart"/>
      <w:proofErr w:type="gramStart"/>
      <w:r>
        <w:rPr>
          <w:rFonts w:ascii="Arial" w:hAnsi="Arial" w:cs="Arial"/>
          <w:b w:val="0"/>
          <w:bCs w:val="0"/>
          <w:color w:val="FFFFFF"/>
          <w:sz w:val="24"/>
          <w:szCs w:val="24"/>
        </w:rPr>
        <w:t>ine</w:t>
      </w:r>
      <w:proofErr w:type="spellEnd"/>
      <w:proofErr w:type="gramEnd"/>
      <w:r>
        <w:rPr>
          <w:rFonts w:ascii="Arial" w:hAnsi="Arial" w:cs="Arial"/>
          <w:b w:val="0"/>
          <w:bCs w:val="0"/>
          <w:color w:val="FFFFFF"/>
          <w:sz w:val="24"/>
          <w:szCs w:val="24"/>
        </w:rPr>
        <w:t xml:space="preserve"> learning, how to build machine learning models, improve and deploy your machine learning models.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Fonts w:ascii="Arial" w:hAnsi="Arial" w:cs="Arial"/>
          <w:sz w:val="16"/>
          <w:szCs w:val="16"/>
        </w:rPr>
        <w:t>And the best part?</w:t>
      </w:r>
      <w:proofErr w:type="gramEnd"/>
      <w:r w:rsidRPr="0042503B">
        <w:rPr>
          <w:rFonts w:ascii="Arial" w:hAnsi="Arial" w:cs="Arial"/>
          <w:sz w:val="16"/>
          <w:szCs w:val="16"/>
        </w:rPr>
        <w:t xml:space="preserve"> We do not need to add additional features on our own. SVM has a technique called the </w:t>
      </w:r>
      <w:r w:rsidRPr="0042503B">
        <w:rPr>
          <w:rStyle w:val="Strong"/>
          <w:rFonts w:ascii="Arial" w:eastAsiaTheme="majorEastAsia" w:hAnsi="Arial" w:cs="Arial"/>
          <w:sz w:val="16"/>
          <w:szCs w:val="16"/>
        </w:rPr>
        <w:t>kernel trick</w:t>
      </w:r>
      <w:r w:rsidRPr="0042503B">
        <w:rPr>
          <w:rFonts w:ascii="Arial" w:hAnsi="Arial" w:cs="Arial"/>
          <w:sz w:val="16"/>
          <w:szCs w:val="16"/>
        </w:rPr>
        <w:t>. Read this </w:t>
      </w:r>
      <w:r>
        <w:rPr>
          <w:rFonts w:ascii="Arial" w:hAnsi="Arial" w:cs="Arial"/>
          <w:sz w:val="16"/>
          <w:szCs w:val="16"/>
        </w:rPr>
        <w:t>article on Support Vector Machines</w:t>
      </w:r>
      <w:r w:rsidRPr="0042503B">
        <w:rPr>
          <w:rFonts w:ascii="Arial" w:hAnsi="Arial" w:cs="Arial"/>
          <w:sz w:val="16"/>
          <w:szCs w:val="16"/>
        </w:rPr>
        <w:t> to learn about SVM, the kernel trick and how to implement it in Python.</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Dimensionality Reduction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You will often work with datasets that have hundreds and even thousands of variables. That’s just how the industry functions. Is it practical to look at each variable and decide which one is more important?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That doesn’t really make sense. We need to bring down the number of variables to perform any sort of coherent analysis. This is what dimensionality reduction is. Now, let’s look at two commonly used dimensionality reduction methods here.</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 </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5. Principal Component Analysis (PCA)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Principal Component Analysis, or PCA, is an unsupervised dimensionality reduction technique. PCA finds the </w:t>
      </w:r>
      <w:r w:rsidRPr="0042503B">
        <w:rPr>
          <w:rStyle w:val="Strong"/>
          <w:rFonts w:ascii="Arial" w:eastAsiaTheme="majorEastAsia" w:hAnsi="Arial" w:cs="Arial"/>
          <w:sz w:val="16"/>
          <w:szCs w:val="16"/>
        </w:rPr>
        <w:t>directions of maximum variance</w:t>
      </w:r>
      <w:r w:rsidRPr="0042503B">
        <w:rPr>
          <w:rFonts w:ascii="Arial" w:hAnsi="Arial" w:cs="Arial"/>
          <w:sz w:val="16"/>
          <w:szCs w:val="16"/>
        </w:rPr>
        <w:t> and projects the data along them to reduce the dimensions.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Without going into the math, these directions are the </w:t>
      </w:r>
      <w:hyperlink r:id="rId83" w:tgtFrame="_blank" w:history="1">
        <w:r w:rsidRPr="0042503B">
          <w:rPr>
            <w:rStyle w:val="Hyperlink"/>
            <w:rFonts w:ascii="Arial" w:hAnsi="Arial" w:cs="Arial"/>
            <w:b/>
            <w:bCs/>
            <w:color w:val="auto"/>
            <w:sz w:val="16"/>
            <w:szCs w:val="16"/>
          </w:rPr>
          <w:t>eigenvectors</w:t>
        </w:r>
      </w:hyperlink>
      <w:r w:rsidRPr="0042503B">
        <w:rPr>
          <w:rStyle w:val="Strong"/>
          <w:rFonts w:ascii="Arial" w:eastAsiaTheme="majorEastAsia" w:hAnsi="Arial" w:cs="Arial"/>
          <w:sz w:val="16"/>
          <w:szCs w:val="16"/>
        </w:rPr>
        <w:t> of the covariance matrix</w:t>
      </w:r>
      <w:r w:rsidRPr="0042503B">
        <w:rPr>
          <w:rFonts w:ascii="Arial" w:hAnsi="Arial" w:cs="Arial"/>
          <w:sz w:val="16"/>
          <w:szCs w:val="16"/>
        </w:rPr>
        <w:t> of the data.</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2144395" cy="2144395"/>
            <wp:effectExtent l="19050" t="0" r="8255" b="0"/>
            <wp:docPr id="57" name="Picture 57"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near_algebra_data_science"/>
                    <pic:cNvPicPr>
                      <a:picLocks noChangeAspect="1" noChangeArrowheads="1"/>
                    </pic:cNvPicPr>
                  </pic:nvPicPr>
                  <pic:blipFill>
                    <a:blip r:embed="rId84" cstate="print"/>
                    <a:srcRect/>
                    <a:stretch>
                      <a:fillRect/>
                    </a:stretch>
                  </pic:blipFill>
                  <pic:spPr bwMode="auto">
                    <a:xfrm>
                      <a:off x="0" y="0"/>
                      <a:ext cx="2144395" cy="214439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Eigenvectors for a square matrix are special non-zero vectors whose direction does not change even after applying linear transformation (which means multiplying) with the matrix. They are shown as the red-colored vectors in the figure below:</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859405" cy="1202690"/>
            <wp:effectExtent l="19050" t="0" r="0" b="0"/>
            <wp:docPr id="60" name="Picture 60"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near_algebra_data_science"/>
                    <pic:cNvPicPr>
                      <a:picLocks noChangeAspect="1" noChangeArrowheads="1"/>
                    </pic:cNvPicPr>
                  </pic:nvPicPr>
                  <pic:blipFill>
                    <a:blip r:embed="rId85" cstate="print"/>
                    <a:srcRect/>
                    <a:stretch>
                      <a:fillRect/>
                    </a:stretch>
                  </pic:blipFill>
                  <pic:spPr bwMode="auto">
                    <a:xfrm>
                      <a:off x="0" y="0"/>
                      <a:ext cx="2859405" cy="120269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 xml:space="preserve">You can easily implement PCA in Python using the PCA class in the </w:t>
      </w:r>
      <w:proofErr w:type="spellStart"/>
      <w:r w:rsidRPr="0042503B">
        <w:rPr>
          <w:rFonts w:ascii="Arial" w:hAnsi="Arial" w:cs="Arial"/>
          <w:sz w:val="16"/>
          <w:szCs w:val="16"/>
          <w:shd w:val="clear" w:color="auto" w:fill="FFFFFF"/>
        </w:rPr>
        <w:t>scikit</w:t>
      </w:r>
      <w:proofErr w:type="spellEnd"/>
      <w:r w:rsidRPr="0042503B">
        <w:rPr>
          <w:rFonts w:ascii="Arial" w:hAnsi="Arial" w:cs="Arial"/>
          <w:sz w:val="16"/>
          <w:szCs w:val="16"/>
          <w:shd w:val="clear" w:color="auto" w:fill="FFFFFF"/>
        </w:rPr>
        <w:t>-learn package:</w:t>
      </w:r>
    </w:p>
    <w:tbl>
      <w:tblPr>
        <w:tblW w:w="0" w:type="auto"/>
        <w:shd w:val="clear" w:color="auto" w:fill="FFFFFF"/>
        <w:tblCellMar>
          <w:left w:w="0" w:type="dxa"/>
          <w:right w:w="0" w:type="dxa"/>
        </w:tblCellMar>
        <w:tblLook w:val="04A0"/>
      </w:tblPr>
      <w:tblGrid>
        <w:gridCol w:w="1848"/>
        <w:gridCol w:w="3695"/>
      </w:tblGrid>
      <w:tr w:rsidR="0042503B" w:rsidRPr="0042503B"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from</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sklearn.decomposition</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005CC5"/>
                <w:sz w:val="16"/>
                <w:szCs w:val="16"/>
              </w:rPr>
              <w:t>PCA</w:t>
            </w: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say you want to </w:t>
            </w:r>
            <w:r w:rsidRPr="0042503B">
              <w:rPr>
                <w:rFonts w:ascii="Consolas" w:eastAsia="Times New Roman" w:hAnsi="Consolas" w:cs="Consolas"/>
                <w:color w:val="E36209"/>
                <w:sz w:val="16"/>
                <w:szCs w:val="16"/>
              </w:rPr>
              <w:t>reduce</w:t>
            </w:r>
            <w:r w:rsidRPr="0042503B">
              <w:rPr>
                <w:rFonts w:ascii="Consolas" w:eastAsia="Times New Roman" w:hAnsi="Consolas" w:cs="Consolas"/>
                <w:color w:val="24292E"/>
                <w:sz w:val="16"/>
                <w:szCs w:val="16"/>
              </w:rPr>
              <w:t xml:space="preserve"> to </w:t>
            </w:r>
            <w:r w:rsidRPr="0042503B">
              <w:rPr>
                <w:rFonts w:ascii="Consolas" w:eastAsia="Times New Roman" w:hAnsi="Consolas" w:cs="Consolas"/>
                <w:color w:val="005CC5"/>
                <w:sz w:val="16"/>
                <w:szCs w:val="16"/>
              </w:rPr>
              <w:t>2</w:t>
            </w:r>
            <w:r w:rsidRPr="0042503B">
              <w:rPr>
                <w:rFonts w:ascii="Consolas" w:eastAsia="Times New Roman" w:hAnsi="Consolas" w:cs="Consolas"/>
                <w:color w:val="24292E"/>
                <w:sz w:val="16"/>
                <w:szCs w:val="16"/>
              </w:rPr>
              <w:t xml:space="preserve"> features</w:t>
            </w: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pca</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PCA(</w:t>
            </w:r>
            <w:proofErr w:type="spellStart"/>
            <w:r w:rsidRPr="0042503B">
              <w:rPr>
                <w:rFonts w:ascii="Consolas" w:eastAsia="Times New Roman" w:hAnsi="Consolas" w:cs="Consolas"/>
                <w:color w:val="E36209"/>
                <w:sz w:val="16"/>
                <w:szCs w:val="16"/>
              </w:rPr>
              <w:t>n_components</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005CC5"/>
                <w:sz w:val="16"/>
                <w:szCs w:val="16"/>
              </w:rPr>
              <w:t>2</w:t>
            </w:r>
            <w:r w:rsidRPr="0042503B">
              <w:rPr>
                <w:rFonts w:ascii="Consolas" w:eastAsia="Times New Roman" w:hAnsi="Consolas" w:cs="Consolas"/>
                <w:color w:val="24292E"/>
                <w:sz w:val="16"/>
                <w:szCs w:val="16"/>
              </w:rPr>
              <w:t>)</w:t>
            </w: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obtain transformed data</w:t>
            </w:r>
          </w:p>
        </w:tc>
      </w:tr>
      <w:tr w:rsidR="0042503B" w:rsidRPr="0042503B" w:rsidTr="00E252A5">
        <w:tc>
          <w:tcPr>
            <w:tcW w:w="236"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data_transformed</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pca.fit_transform</w:t>
            </w:r>
            <w:proofErr w:type="spellEnd"/>
            <w:r w:rsidRPr="0042503B">
              <w:rPr>
                <w:rFonts w:ascii="Consolas" w:eastAsia="Times New Roman" w:hAnsi="Consolas" w:cs="Consolas"/>
                <w:color w:val="24292E"/>
                <w:sz w:val="16"/>
                <w:szCs w:val="16"/>
              </w:rPr>
              <w:t>(data)</w:t>
            </w:r>
          </w:p>
        </w:tc>
      </w:tr>
    </w:tbl>
    <w:p w:rsidR="0042503B" w:rsidRPr="0042503B" w:rsidRDefault="0042503B" w:rsidP="0042503B">
      <w:pPr>
        <w:pStyle w:val="NormalWeb"/>
        <w:shd w:val="clear" w:color="auto" w:fill="FFFFFF"/>
        <w:spacing w:before="0" w:beforeAutospacing="0" w:after="183" w:afterAutospacing="0"/>
        <w:rPr>
          <w:rFonts w:ascii="Arial" w:hAnsi="Arial" w:cs="Arial"/>
          <w:color w:val="595858"/>
          <w:sz w:val="16"/>
          <w:szCs w:val="16"/>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I applied PCA on the </w:t>
      </w:r>
      <w:hyperlink r:id="rId86" w:tgtFrame="_blank" w:history="1">
        <w:r w:rsidRPr="0042503B">
          <w:rPr>
            <w:rStyle w:val="Hyperlink"/>
            <w:rFonts w:ascii="Arial" w:hAnsi="Arial" w:cs="Arial"/>
            <w:color w:val="auto"/>
            <w:sz w:val="16"/>
            <w:szCs w:val="16"/>
            <w:shd w:val="clear" w:color="auto" w:fill="FFFFFF"/>
          </w:rPr>
          <w:t>Digits dataset</w:t>
        </w:r>
      </w:hyperlink>
      <w:r w:rsidRPr="0042503B">
        <w:rPr>
          <w:rFonts w:ascii="Arial" w:hAnsi="Arial" w:cs="Arial"/>
          <w:sz w:val="16"/>
          <w:szCs w:val="16"/>
          <w:shd w:val="clear" w:color="auto" w:fill="FFFFFF"/>
        </w:rPr>
        <w:t xml:space="preserve"> from </w:t>
      </w:r>
      <w:proofErr w:type="spellStart"/>
      <w:r w:rsidRPr="0042503B">
        <w:rPr>
          <w:rFonts w:ascii="Arial" w:hAnsi="Arial" w:cs="Arial"/>
          <w:sz w:val="16"/>
          <w:szCs w:val="16"/>
          <w:shd w:val="clear" w:color="auto" w:fill="FFFFFF"/>
        </w:rPr>
        <w:t>sklearn</w:t>
      </w:r>
      <w:proofErr w:type="spellEnd"/>
      <w:r w:rsidRPr="0042503B">
        <w:rPr>
          <w:rFonts w:ascii="Arial" w:hAnsi="Arial" w:cs="Arial"/>
          <w:sz w:val="16"/>
          <w:szCs w:val="16"/>
          <w:shd w:val="clear" w:color="auto" w:fill="FFFFFF"/>
        </w:rPr>
        <w:t xml:space="preserve"> – a collection of 8×8 images of handwritten digits. The plot I obtained is rather impressive. The digits appear nicely clustered:</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2859405" cy="2676525"/>
            <wp:effectExtent l="19050" t="0" r="0" b="0"/>
            <wp:docPr id="63" name="Picture 63"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near_algebra_data_science"/>
                    <pic:cNvPicPr>
                      <a:picLocks noChangeAspect="1" noChangeArrowheads="1"/>
                    </pic:cNvPicPr>
                  </pic:nvPicPr>
                  <pic:blipFill>
                    <a:blip r:embed="rId87" cstate="print"/>
                    <a:srcRect/>
                    <a:stretch>
                      <a:fillRect/>
                    </a:stretch>
                  </pic:blipFill>
                  <pic:spPr bwMode="auto">
                    <a:xfrm>
                      <a:off x="0" y="0"/>
                      <a:ext cx="2859405" cy="267652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Head on to our </w:t>
      </w:r>
      <w:r>
        <w:rPr>
          <w:rFonts w:ascii="Arial" w:hAnsi="Arial" w:cs="Arial"/>
          <w:sz w:val="16"/>
          <w:szCs w:val="16"/>
          <w:shd w:val="clear" w:color="auto" w:fill="FFFFFF"/>
        </w:rPr>
        <w:t>Comprehensive Guide to 12 Dimensionality Reduction techniques with code in Python</w:t>
      </w:r>
      <w:r w:rsidRPr="0042503B">
        <w:rPr>
          <w:rFonts w:ascii="Arial" w:hAnsi="Arial" w:cs="Arial"/>
          <w:sz w:val="16"/>
          <w:szCs w:val="16"/>
          <w:shd w:val="clear" w:color="auto" w:fill="FFFFFF"/>
        </w:rPr>
        <w:t> for a deeper insight into PCA and 11 other Dimensionality Reduction techniques. It is honestly one of the best articles on this topic you will find anywhere.</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6. Singular Value Decomposition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my opinion, Singular Value Decomposition (SVD) is underrated and not discussed enough. It is an amazing technique of </w:t>
      </w:r>
      <w:r w:rsidRPr="0042503B">
        <w:rPr>
          <w:rStyle w:val="Strong"/>
          <w:rFonts w:ascii="Arial" w:eastAsiaTheme="majorEastAsia" w:hAnsi="Arial" w:cs="Arial"/>
          <w:sz w:val="16"/>
          <w:szCs w:val="16"/>
        </w:rPr>
        <w:t>matrix decomposition</w:t>
      </w:r>
      <w:r w:rsidRPr="0042503B">
        <w:rPr>
          <w:rFonts w:ascii="Arial" w:hAnsi="Arial" w:cs="Arial"/>
          <w:sz w:val="16"/>
          <w:szCs w:val="16"/>
        </w:rPr>
        <w:t> with diverse applications. I will try and cover a few of them in a future article.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For now, let us talk about SVD in Dimensionality Reduction. Specifically, this is known as </w:t>
      </w:r>
      <w:r w:rsidRPr="0042503B">
        <w:rPr>
          <w:rStyle w:val="Strong"/>
          <w:rFonts w:ascii="Arial" w:eastAsiaTheme="majorEastAsia" w:hAnsi="Arial" w:cs="Arial"/>
          <w:sz w:val="16"/>
          <w:szCs w:val="16"/>
        </w:rPr>
        <w:t>Truncated SVD</w:t>
      </w:r>
      <w:r w:rsidRPr="0042503B">
        <w:rPr>
          <w:rFonts w:ascii="Arial" w:hAnsi="Arial" w:cs="Arial"/>
          <w:sz w:val="16"/>
          <w:szCs w:val="16"/>
        </w:rPr>
        <w:t>.</w:t>
      </w:r>
    </w:p>
    <w:p w:rsidR="0042503B" w:rsidRPr="0042503B" w:rsidRDefault="0042503B" w:rsidP="00A66BC5">
      <w:pPr>
        <w:numPr>
          <w:ilvl w:val="0"/>
          <w:numId w:val="108"/>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We start with the large m x n numerical data matrix A, where m is the number of rows and n is the number of features</w:t>
      </w:r>
    </w:p>
    <w:p w:rsidR="0042503B" w:rsidRPr="0042503B" w:rsidRDefault="0042503B" w:rsidP="00A66BC5">
      <w:pPr>
        <w:numPr>
          <w:ilvl w:val="0"/>
          <w:numId w:val="108"/>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Decompose it into 3 matrices as shown here:</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798445" cy="1629410"/>
            <wp:effectExtent l="19050" t="0" r="1905" b="0"/>
            <wp:docPr id="66" name="Picture 66"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near_algebra_data_science"/>
                    <pic:cNvPicPr>
                      <a:picLocks noChangeAspect="1" noChangeArrowheads="1"/>
                    </pic:cNvPicPr>
                  </pic:nvPicPr>
                  <pic:blipFill>
                    <a:blip r:embed="rId88" cstate="print"/>
                    <a:srcRect/>
                    <a:stretch>
                      <a:fillRect/>
                    </a:stretch>
                  </pic:blipFill>
                  <pic:spPr bwMode="auto">
                    <a:xfrm>
                      <a:off x="0" y="0"/>
                      <a:ext cx="2798445" cy="1629410"/>
                    </a:xfrm>
                    <a:prstGeom prst="rect">
                      <a:avLst/>
                    </a:prstGeom>
                    <a:noFill/>
                    <a:ln w="9525">
                      <a:noFill/>
                      <a:miter lim="800000"/>
                      <a:headEnd/>
                      <a:tailEnd/>
                    </a:ln>
                  </pic:spPr>
                </pic:pic>
              </a:graphicData>
            </a:graphic>
          </wp:inline>
        </w:drawing>
      </w:r>
    </w:p>
    <w:p w:rsidR="0042503B" w:rsidRPr="0042503B" w:rsidRDefault="0042503B" w:rsidP="0042503B">
      <w:pPr>
        <w:spacing w:after="0" w:line="240" w:lineRule="auto"/>
        <w:rPr>
          <w:rFonts w:ascii="Times New Roman" w:eastAsia="Times New Roman" w:hAnsi="Times New Roman" w:cs="Times New Roman"/>
          <w:sz w:val="16"/>
          <w:szCs w:val="16"/>
        </w:rPr>
      </w:pPr>
      <w:r w:rsidRPr="0042503B">
        <w:rPr>
          <w:rFonts w:ascii="Arial" w:eastAsia="Times New Roman" w:hAnsi="Arial" w:cs="Arial"/>
          <w:sz w:val="16"/>
          <w:szCs w:val="16"/>
          <w:shd w:val="clear" w:color="auto" w:fill="FFFFFF"/>
        </w:rPr>
        <w:t>Choose k singular values based on the diagonal matrix and truncate (trim) the 3 matrices accordingly:</w:t>
      </w:r>
    </w:p>
    <w:p w:rsidR="0042503B" w:rsidRPr="002E397A" w:rsidRDefault="0042503B" w:rsidP="0042503B">
      <w:pPr>
        <w:shd w:val="clear" w:color="auto" w:fill="FFFFFF"/>
        <w:spacing w:after="0" w:line="240" w:lineRule="auto"/>
        <w:jc w:val="center"/>
        <w:rPr>
          <w:rFonts w:ascii="Arial" w:eastAsia="Times New Roman" w:hAnsi="Arial" w:cs="Arial"/>
          <w:color w:val="595858"/>
          <w:sz w:val="13"/>
          <w:szCs w:val="13"/>
        </w:rPr>
      </w:pPr>
      <w:r>
        <w:rPr>
          <w:rFonts w:ascii="Arial" w:eastAsia="Times New Roman" w:hAnsi="Arial" w:cs="Arial"/>
          <w:noProof/>
          <w:color w:val="0037EE"/>
          <w:sz w:val="13"/>
          <w:szCs w:val="13"/>
          <w:shd w:val="clear" w:color="auto" w:fill="000000"/>
        </w:rPr>
        <w:drawing>
          <wp:inline distT="0" distB="0" distL="0" distR="0">
            <wp:extent cx="2281270" cy="1014153"/>
            <wp:effectExtent l="19050" t="0" r="4730" b="0"/>
            <wp:docPr id="69" name="Picture 69" descr="linear_algebra_data_scienc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inear_algebra_data_science">
                      <a:hlinkClick r:id="rId89"/>
                    </pic:cNvPr>
                    <pic:cNvPicPr>
                      <a:picLocks noChangeAspect="1" noChangeArrowheads="1"/>
                    </pic:cNvPicPr>
                  </pic:nvPicPr>
                  <pic:blipFill>
                    <a:blip r:embed="rId90" cstate="print"/>
                    <a:srcRect/>
                    <a:stretch>
                      <a:fillRect/>
                    </a:stretch>
                  </pic:blipFill>
                  <pic:spPr bwMode="auto">
                    <a:xfrm>
                      <a:off x="0" y="0"/>
                      <a:ext cx="2284646" cy="1015654"/>
                    </a:xfrm>
                    <a:prstGeom prst="rect">
                      <a:avLst/>
                    </a:prstGeom>
                    <a:noFill/>
                    <a:ln w="9525">
                      <a:noFill/>
                      <a:miter lim="800000"/>
                      <a:headEnd/>
                      <a:tailEnd/>
                    </a:ln>
                  </pic:spPr>
                </pic:pic>
              </a:graphicData>
            </a:graphic>
          </wp:inline>
        </w:drawing>
      </w:r>
    </w:p>
    <w:p w:rsidR="0042503B" w:rsidRPr="002E397A" w:rsidRDefault="0042503B" w:rsidP="0042503B">
      <w:pPr>
        <w:shd w:val="clear" w:color="auto" w:fill="FFFFFF"/>
        <w:spacing w:after="100" w:afterAutospacing="1" w:line="240" w:lineRule="auto"/>
        <w:jc w:val="center"/>
        <w:rPr>
          <w:rFonts w:ascii="Arial" w:eastAsia="Times New Roman" w:hAnsi="Arial" w:cs="Arial"/>
          <w:color w:val="FFFFFF"/>
          <w:sz w:val="12"/>
          <w:szCs w:val="12"/>
        </w:rPr>
      </w:pPr>
      <w:r w:rsidRPr="002E397A">
        <w:rPr>
          <w:rFonts w:ascii="Arial" w:eastAsia="Times New Roman" w:hAnsi="Arial" w:cs="Arial"/>
          <w:i/>
          <w:iCs/>
          <w:color w:val="FFFFFF"/>
          <w:sz w:val="12"/>
        </w:rPr>
        <w:t>Source: researchgate.net</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p>
    <w:p w:rsidR="0042503B" w:rsidRPr="0042503B" w:rsidRDefault="0042503B" w:rsidP="00A66BC5">
      <w:pPr>
        <w:numPr>
          <w:ilvl w:val="0"/>
          <w:numId w:val="109"/>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hAnsi="Arial" w:cs="Arial"/>
          <w:sz w:val="16"/>
          <w:szCs w:val="16"/>
        </w:rPr>
        <w:lastRenderedPageBreak/>
        <w:t> </w:t>
      </w:r>
      <w:r w:rsidRPr="0042503B">
        <w:rPr>
          <w:rFonts w:ascii="Arial" w:eastAsia="Times New Roman" w:hAnsi="Arial" w:cs="Arial"/>
          <w:sz w:val="16"/>
          <w:szCs w:val="16"/>
        </w:rPr>
        <w:t>Finally, multiply the truncated matrices to obtain the transformed matrix </w:t>
      </w:r>
      <w:proofErr w:type="spellStart"/>
      <w:r w:rsidRPr="0042503B">
        <w:rPr>
          <w:rFonts w:ascii="Arial" w:eastAsia="Times New Roman" w:hAnsi="Arial" w:cs="Arial"/>
          <w:i/>
          <w:iCs/>
          <w:sz w:val="16"/>
          <w:szCs w:val="16"/>
        </w:rPr>
        <w:t>A_k</w:t>
      </w:r>
      <w:proofErr w:type="spellEnd"/>
      <w:r w:rsidRPr="0042503B">
        <w:rPr>
          <w:rFonts w:ascii="Arial" w:eastAsia="Times New Roman" w:hAnsi="Arial" w:cs="Arial"/>
          <w:sz w:val="16"/>
          <w:szCs w:val="16"/>
        </w:rPr>
        <w:t>. It has the dimensions m x k. So, it has k features with k &lt; n</w:t>
      </w:r>
    </w:p>
    <w:p w:rsidR="0042503B" w:rsidRPr="0042503B" w:rsidRDefault="0042503B" w:rsidP="0042503B">
      <w:pPr>
        <w:shd w:val="clear" w:color="auto" w:fill="FFFFFF"/>
        <w:spacing w:after="183" w:line="240" w:lineRule="auto"/>
        <w:rPr>
          <w:rFonts w:ascii="Arial" w:eastAsia="Times New Roman" w:hAnsi="Arial" w:cs="Arial"/>
          <w:sz w:val="16"/>
          <w:szCs w:val="16"/>
        </w:rPr>
      </w:pPr>
      <w:r w:rsidRPr="0042503B">
        <w:rPr>
          <w:rFonts w:ascii="Arial" w:eastAsia="Times New Roman" w:hAnsi="Arial" w:cs="Arial"/>
          <w:sz w:val="16"/>
          <w:szCs w:val="16"/>
        </w:rPr>
        <w:t>Here is the code to implement truncated SVD in Python (it’s quite similar to PCA):</w:t>
      </w:r>
    </w:p>
    <w:tbl>
      <w:tblPr>
        <w:tblW w:w="0" w:type="auto"/>
        <w:shd w:val="clear" w:color="auto" w:fill="FFFFFF"/>
        <w:tblCellMar>
          <w:left w:w="0" w:type="dxa"/>
          <w:right w:w="0" w:type="dxa"/>
        </w:tblCellMar>
        <w:tblLook w:val="04A0"/>
      </w:tblPr>
      <w:tblGrid>
        <w:gridCol w:w="1848"/>
        <w:gridCol w:w="3695"/>
      </w:tblGrid>
      <w:tr w:rsidR="0042503B" w:rsidRPr="0042503B"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42503B" w:rsidRPr="0042503B" w:rsidRDefault="0042503B" w:rsidP="00E252A5">
            <w:pPr>
              <w:spacing w:after="0" w:line="175" w:lineRule="atLeast"/>
              <w:rPr>
                <w:rFonts w:ascii="Consolas" w:eastAsia="Times New Roman" w:hAnsi="Consolas" w:cs="Consolas"/>
                <w:sz w:val="16"/>
                <w:szCs w:val="16"/>
              </w:rPr>
            </w:pPr>
            <w:r w:rsidRPr="0042503B">
              <w:rPr>
                <w:rFonts w:ascii="Consolas" w:eastAsia="Times New Roman" w:hAnsi="Consolas" w:cs="Consolas"/>
                <w:sz w:val="16"/>
                <w:szCs w:val="16"/>
              </w:rPr>
              <w:t xml:space="preserve">from </w:t>
            </w:r>
            <w:proofErr w:type="spellStart"/>
            <w:r w:rsidRPr="0042503B">
              <w:rPr>
                <w:rFonts w:ascii="Consolas" w:eastAsia="Times New Roman" w:hAnsi="Consolas" w:cs="Consolas"/>
                <w:sz w:val="16"/>
                <w:szCs w:val="16"/>
              </w:rPr>
              <w:t>sklearn.decomposition</w:t>
            </w:r>
            <w:proofErr w:type="spellEnd"/>
            <w:r w:rsidRPr="0042503B">
              <w:rPr>
                <w:rFonts w:ascii="Consolas" w:eastAsia="Times New Roman" w:hAnsi="Consolas" w:cs="Consolas"/>
                <w:sz w:val="16"/>
                <w:szCs w:val="16"/>
              </w:rPr>
              <w:t xml:space="preserve"> import </w:t>
            </w:r>
            <w:proofErr w:type="spellStart"/>
            <w:r w:rsidRPr="0042503B">
              <w:rPr>
                <w:rFonts w:ascii="Consolas" w:eastAsia="Times New Roman" w:hAnsi="Consolas" w:cs="Consolas"/>
                <w:sz w:val="16"/>
                <w:szCs w:val="16"/>
              </w:rPr>
              <w:t>TruncatedSVD</w:t>
            </w:r>
            <w:proofErr w:type="spellEnd"/>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r w:rsidRPr="0042503B">
              <w:rPr>
                <w:rFonts w:ascii="Consolas" w:eastAsia="Times New Roman" w:hAnsi="Consolas" w:cs="Consolas"/>
                <w:sz w:val="16"/>
                <w:szCs w:val="16"/>
              </w:rPr>
              <w:t>// say you want to reduce to 2 features</w:t>
            </w:r>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proofErr w:type="spellStart"/>
            <w:r w:rsidRPr="0042503B">
              <w:rPr>
                <w:rFonts w:ascii="Consolas" w:eastAsia="Times New Roman" w:hAnsi="Consolas" w:cs="Consolas"/>
                <w:sz w:val="16"/>
                <w:szCs w:val="16"/>
              </w:rPr>
              <w:t>svd</w:t>
            </w:r>
            <w:proofErr w:type="spellEnd"/>
            <w:r w:rsidRPr="0042503B">
              <w:rPr>
                <w:rFonts w:ascii="Consolas" w:eastAsia="Times New Roman" w:hAnsi="Consolas" w:cs="Consolas"/>
                <w:sz w:val="16"/>
                <w:szCs w:val="16"/>
              </w:rPr>
              <w:t xml:space="preserve"> = </w:t>
            </w:r>
            <w:proofErr w:type="spellStart"/>
            <w:r w:rsidRPr="0042503B">
              <w:rPr>
                <w:rFonts w:ascii="Consolas" w:eastAsia="Times New Roman" w:hAnsi="Consolas" w:cs="Consolas"/>
                <w:sz w:val="16"/>
                <w:szCs w:val="16"/>
              </w:rPr>
              <w:t>TruncatedSVD</w:t>
            </w:r>
            <w:proofErr w:type="spellEnd"/>
            <w:r w:rsidRPr="0042503B">
              <w:rPr>
                <w:rFonts w:ascii="Consolas" w:eastAsia="Times New Roman" w:hAnsi="Consolas" w:cs="Consolas"/>
                <w:sz w:val="16"/>
                <w:szCs w:val="16"/>
              </w:rPr>
              <w:t>(</w:t>
            </w:r>
            <w:proofErr w:type="spellStart"/>
            <w:r w:rsidRPr="0042503B">
              <w:rPr>
                <w:rFonts w:ascii="Consolas" w:eastAsia="Times New Roman" w:hAnsi="Consolas" w:cs="Consolas"/>
                <w:sz w:val="16"/>
                <w:szCs w:val="16"/>
              </w:rPr>
              <w:t>n_features</w:t>
            </w:r>
            <w:proofErr w:type="spellEnd"/>
            <w:r w:rsidRPr="0042503B">
              <w:rPr>
                <w:rFonts w:ascii="Consolas" w:eastAsia="Times New Roman" w:hAnsi="Consolas" w:cs="Consolas"/>
                <w:sz w:val="16"/>
                <w:szCs w:val="16"/>
              </w:rPr>
              <w:t xml:space="preserve"> = 2)</w:t>
            </w:r>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r w:rsidRPr="0042503B">
              <w:rPr>
                <w:rFonts w:ascii="Consolas" w:eastAsia="Times New Roman" w:hAnsi="Consolas" w:cs="Consolas"/>
                <w:sz w:val="16"/>
                <w:szCs w:val="16"/>
              </w:rPr>
              <w:t>//obtain the transformed data</w:t>
            </w:r>
          </w:p>
        </w:tc>
      </w:tr>
      <w:tr w:rsidR="0042503B" w:rsidRPr="0042503B" w:rsidTr="00E252A5">
        <w:tc>
          <w:tcPr>
            <w:tcW w:w="1271"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sz w:val="16"/>
                <w:szCs w:val="16"/>
              </w:rPr>
            </w:pPr>
            <w:proofErr w:type="spellStart"/>
            <w:r w:rsidRPr="0042503B">
              <w:rPr>
                <w:rFonts w:ascii="Consolas" w:eastAsia="Times New Roman" w:hAnsi="Consolas" w:cs="Consolas"/>
                <w:sz w:val="16"/>
                <w:szCs w:val="16"/>
              </w:rPr>
              <w:t>data_transformed</w:t>
            </w:r>
            <w:proofErr w:type="spellEnd"/>
            <w:r w:rsidRPr="0042503B">
              <w:rPr>
                <w:rFonts w:ascii="Consolas" w:eastAsia="Times New Roman" w:hAnsi="Consolas" w:cs="Consolas"/>
                <w:sz w:val="16"/>
                <w:szCs w:val="16"/>
              </w:rPr>
              <w:t xml:space="preserve"> = </w:t>
            </w:r>
            <w:proofErr w:type="spellStart"/>
            <w:r w:rsidRPr="0042503B">
              <w:rPr>
                <w:rFonts w:ascii="Consolas" w:eastAsia="Times New Roman" w:hAnsi="Consolas" w:cs="Consolas"/>
                <w:sz w:val="16"/>
                <w:szCs w:val="16"/>
              </w:rPr>
              <w:t>svd.fit_transform</w:t>
            </w:r>
            <w:proofErr w:type="spellEnd"/>
            <w:r w:rsidRPr="0042503B">
              <w:rPr>
                <w:rFonts w:ascii="Consolas" w:eastAsia="Times New Roman" w:hAnsi="Consolas" w:cs="Consolas"/>
                <w:sz w:val="16"/>
                <w:szCs w:val="16"/>
              </w:rPr>
              <w:t>(data)</w:t>
            </w:r>
          </w:p>
        </w:tc>
      </w:tr>
    </w:tbl>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On applying truncated SVD to the Digits data, I got the below plot. You’ll notice that it’s not as well clustered as we obtained after PCA:</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857154" cy="1767840"/>
            <wp:effectExtent l="19050" t="0" r="346" b="0"/>
            <wp:docPr id="71" name="Picture 71"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inear_algebra_data_science"/>
                    <pic:cNvPicPr>
                      <a:picLocks noChangeAspect="1" noChangeArrowheads="1"/>
                    </pic:cNvPicPr>
                  </pic:nvPicPr>
                  <pic:blipFill>
                    <a:blip r:embed="rId91" cstate="print"/>
                    <a:srcRect/>
                    <a:stretch>
                      <a:fillRect/>
                    </a:stretch>
                  </pic:blipFill>
                  <pic:spPr bwMode="auto">
                    <a:xfrm>
                      <a:off x="0" y="0"/>
                      <a:ext cx="2859405" cy="1769233"/>
                    </a:xfrm>
                    <a:prstGeom prst="rect">
                      <a:avLst/>
                    </a:prstGeom>
                    <a:noFill/>
                    <a:ln w="9525">
                      <a:noFill/>
                      <a:miter lim="800000"/>
                      <a:headEnd/>
                      <a:tailEnd/>
                    </a:ln>
                  </pic:spPr>
                </pic:pic>
              </a:graphicData>
            </a:graphic>
          </wp:inline>
        </w:drawing>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Natural Language Processing (NLP)</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Pr>
          <w:sz w:val="16"/>
          <w:szCs w:val="16"/>
        </w:rPr>
        <w:t>Natural language Processing (NLP)</w:t>
      </w:r>
      <w:r w:rsidRPr="0042503B">
        <w:rPr>
          <w:rFonts w:ascii="Arial" w:hAnsi="Arial" w:cs="Arial"/>
          <w:sz w:val="16"/>
          <w:szCs w:val="16"/>
        </w:rPr>
        <w:t> is the hottest field in data science right now. This is primarily down to major breakthroughs in the last 18 months. If you were still undecided on which branch to opt for – you should strongly consider NLP.</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So let’s see a couple of interesting applications of linear algebra in NLP. This should help swing your decision!</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7. Word Embeddings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Machine learning algorithms cannot work with raw textual data. We need to convert the text into some numerical and statistical features to create model inputs. There are many ways for engineering features from text data, such as:</w:t>
      </w:r>
    </w:p>
    <w:p w:rsidR="0042503B" w:rsidRPr="0042503B" w:rsidRDefault="0042503B" w:rsidP="00A66BC5">
      <w:pPr>
        <w:numPr>
          <w:ilvl w:val="0"/>
          <w:numId w:val="11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Meta attributes of a text, like word count, special character count, etc.</w:t>
      </w:r>
    </w:p>
    <w:p w:rsidR="0042503B" w:rsidRPr="0042503B" w:rsidRDefault="0042503B" w:rsidP="00A66BC5">
      <w:pPr>
        <w:numPr>
          <w:ilvl w:val="0"/>
          <w:numId w:val="11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NLP attributes of text using Parts-of-Speech tags and Grammar Relations like the number of proper nouns</w:t>
      </w:r>
    </w:p>
    <w:p w:rsidR="0042503B" w:rsidRPr="0042503B" w:rsidRDefault="0042503B" w:rsidP="00A66BC5">
      <w:pPr>
        <w:numPr>
          <w:ilvl w:val="0"/>
          <w:numId w:val="110"/>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Word Vector Notations or Word Embeddings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Word Embeddings is a way of representing words as </w:t>
      </w:r>
      <w:r w:rsidRPr="0042503B">
        <w:rPr>
          <w:rStyle w:val="Strong"/>
          <w:rFonts w:ascii="Arial" w:eastAsiaTheme="majorEastAsia" w:hAnsi="Arial" w:cs="Arial"/>
          <w:sz w:val="16"/>
          <w:szCs w:val="16"/>
        </w:rPr>
        <w:t>low dimensional vectors</w:t>
      </w:r>
      <w:r w:rsidRPr="0042503B">
        <w:rPr>
          <w:rFonts w:ascii="Arial" w:hAnsi="Arial" w:cs="Arial"/>
          <w:sz w:val="16"/>
          <w:szCs w:val="16"/>
        </w:rPr>
        <w:t> of numbers while preserving their context in the document. These representations are obtained by training different neural networks on a large amount of text which is called a </w:t>
      </w:r>
      <w:r w:rsidRPr="0042503B">
        <w:rPr>
          <w:rStyle w:val="Strong"/>
          <w:rFonts w:ascii="Arial" w:eastAsiaTheme="majorEastAsia" w:hAnsi="Arial" w:cs="Arial"/>
          <w:sz w:val="16"/>
          <w:szCs w:val="16"/>
        </w:rPr>
        <w:t>corpus</w:t>
      </w:r>
      <w:r w:rsidRPr="0042503B">
        <w:rPr>
          <w:rFonts w:ascii="Arial" w:hAnsi="Arial" w:cs="Arial"/>
          <w:sz w:val="16"/>
          <w:szCs w:val="16"/>
        </w:rPr>
        <w:t>. They also help in analyzing syntactic similarity among words:</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5943600" cy="2081589"/>
            <wp:effectExtent l="19050" t="0" r="0" b="0"/>
            <wp:docPr id="74" name="Picture 74"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near_algebra_data_science"/>
                    <pic:cNvPicPr>
                      <a:picLocks noChangeAspect="1" noChangeArrowheads="1"/>
                    </pic:cNvPicPr>
                  </pic:nvPicPr>
                  <pic:blipFill>
                    <a:blip r:embed="rId92" cstate="print"/>
                    <a:srcRect/>
                    <a:stretch>
                      <a:fillRect/>
                    </a:stretch>
                  </pic:blipFill>
                  <pic:spPr bwMode="auto">
                    <a:xfrm>
                      <a:off x="0" y="0"/>
                      <a:ext cx="5943600" cy="2081589"/>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Word2Vec</w:t>
      </w:r>
      <w:r w:rsidRPr="0042503B">
        <w:rPr>
          <w:rFonts w:ascii="Arial" w:hAnsi="Arial" w:cs="Arial"/>
          <w:sz w:val="16"/>
          <w:szCs w:val="16"/>
        </w:rPr>
        <w:t> and </w:t>
      </w:r>
      <w:proofErr w:type="spellStart"/>
      <w:r w:rsidRPr="0042503B">
        <w:rPr>
          <w:rStyle w:val="Strong"/>
          <w:rFonts w:ascii="Arial" w:eastAsiaTheme="majorEastAsia" w:hAnsi="Arial" w:cs="Arial"/>
          <w:sz w:val="16"/>
          <w:szCs w:val="16"/>
        </w:rPr>
        <w:t>GloVe</w:t>
      </w:r>
      <w:proofErr w:type="spellEnd"/>
      <w:r w:rsidRPr="0042503B">
        <w:rPr>
          <w:rFonts w:ascii="Arial" w:hAnsi="Arial" w:cs="Arial"/>
          <w:sz w:val="16"/>
          <w:szCs w:val="16"/>
        </w:rPr>
        <w:t> are two popular models to create Word Embeddings.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trained my model on the </w:t>
      </w:r>
      <w:hyperlink r:id="rId93" w:tgtFrame="_blank" w:history="1">
        <w:r w:rsidRPr="0042503B">
          <w:rPr>
            <w:rStyle w:val="Hyperlink"/>
            <w:rFonts w:ascii="Arial" w:eastAsiaTheme="majorEastAsia" w:hAnsi="Arial" w:cs="Arial"/>
            <w:color w:val="auto"/>
            <w:sz w:val="16"/>
            <w:szCs w:val="16"/>
          </w:rPr>
          <w:t>Shakespeare corpus</w:t>
        </w:r>
      </w:hyperlink>
      <w:r w:rsidRPr="0042503B">
        <w:rPr>
          <w:rFonts w:ascii="Arial" w:hAnsi="Arial" w:cs="Arial"/>
          <w:sz w:val="16"/>
          <w:szCs w:val="16"/>
        </w:rPr>
        <w:t> after some light preprocessing using Word2Vec and obtained the word embedding for the word ‘world’:</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3826972" cy="3251641"/>
            <wp:effectExtent l="19050" t="0" r="2078" b="0"/>
            <wp:docPr id="77" name="Picture 77"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inear_algebra_data_science"/>
                    <pic:cNvPicPr>
                      <a:picLocks noChangeAspect="1" noChangeArrowheads="1"/>
                    </pic:cNvPicPr>
                  </pic:nvPicPr>
                  <pic:blipFill>
                    <a:blip r:embed="rId94" cstate="print"/>
                    <a:srcRect/>
                    <a:stretch>
                      <a:fillRect/>
                    </a:stretch>
                  </pic:blipFill>
                  <pic:spPr bwMode="auto">
                    <a:xfrm>
                      <a:off x="0" y="0"/>
                      <a:ext cx="3827232" cy="3251862"/>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sz w:val="16"/>
          <w:szCs w:val="16"/>
          <w:shd w:val="clear" w:color="auto" w:fill="FFFFFF"/>
        </w:rPr>
      </w:pPr>
      <w:r w:rsidRPr="0042503B">
        <w:rPr>
          <w:rFonts w:ascii="Arial" w:hAnsi="Arial" w:cs="Arial"/>
          <w:sz w:val="16"/>
          <w:szCs w:val="16"/>
          <w:shd w:val="clear" w:color="auto" w:fill="FFFFFF"/>
        </w:rPr>
        <w:t>Pretty cool! But what’s even more awesome is the below plot I obtained for the vocabulary. Observe that </w:t>
      </w:r>
      <w:r w:rsidRPr="0042503B">
        <w:rPr>
          <w:rStyle w:val="Emphasis"/>
          <w:rFonts w:ascii="Arial" w:hAnsi="Arial" w:cs="Arial"/>
          <w:sz w:val="16"/>
          <w:szCs w:val="16"/>
          <w:shd w:val="clear" w:color="auto" w:fill="FFFFFF"/>
        </w:rPr>
        <w:t>syntactically similar</w:t>
      </w:r>
      <w:r w:rsidRPr="0042503B">
        <w:rPr>
          <w:rFonts w:ascii="Arial" w:hAnsi="Arial" w:cs="Arial"/>
          <w:sz w:val="16"/>
          <w:szCs w:val="16"/>
          <w:shd w:val="clear" w:color="auto" w:fill="FFFFFF"/>
        </w:rPr>
        <w:t> words are closer together. I have highlighted a few such clusters of words. The results are not perfect but they are still quite amazing:</w:t>
      </w:r>
    </w:p>
    <w:p w:rsidR="0042503B" w:rsidRDefault="0042503B" w:rsidP="0042503B">
      <w:pPr>
        <w:rPr>
          <w:rFonts w:ascii="Arial" w:hAnsi="Arial" w:cs="Arial"/>
          <w:color w:val="595858"/>
          <w:sz w:val="13"/>
          <w:szCs w:val="13"/>
          <w:shd w:val="clear" w:color="auto" w:fill="FFFFFF"/>
        </w:rPr>
      </w:pPr>
      <w:r>
        <w:rPr>
          <w:noProof/>
        </w:rPr>
        <w:lastRenderedPageBreak/>
        <w:drawing>
          <wp:inline distT="0" distB="0" distL="0" distR="0">
            <wp:extent cx="5943600" cy="5765475"/>
            <wp:effectExtent l="0" t="0" r="0" b="0"/>
            <wp:docPr id="80" name="Picture 80"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near_algebra_data_science"/>
                    <pic:cNvPicPr>
                      <a:picLocks noChangeAspect="1" noChangeArrowheads="1"/>
                    </pic:cNvPicPr>
                  </pic:nvPicPr>
                  <pic:blipFill>
                    <a:blip r:embed="rId95" cstate="print"/>
                    <a:srcRect/>
                    <a:stretch>
                      <a:fillRect/>
                    </a:stretch>
                  </pic:blipFill>
                  <pic:spPr bwMode="auto">
                    <a:xfrm>
                      <a:off x="0" y="0"/>
                      <a:ext cx="5943600" cy="5765475"/>
                    </a:xfrm>
                    <a:prstGeom prst="rect">
                      <a:avLst/>
                    </a:prstGeom>
                    <a:noFill/>
                    <a:ln w="9525">
                      <a:noFill/>
                      <a:miter lim="800000"/>
                      <a:headEnd/>
                      <a:tailEnd/>
                    </a:ln>
                  </pic:spPr>
                </pic:pic>
              </a:graphicData>
            </a:graphic>
          </wp:inline>
        </w:drawing>
      </w:r>
    </w:p>
    <w:p w:rsidR="0042503B" w:rsidRPr="0042503B" w:rsidRDefault="0042503B" w:rsidP="0042503B">
      <w:pPr>
        <w:rPr>
          <w:rFonts w:ascii="Arial" w:hAnsi="Arial" w:cs="Arial"/>
          <w:sz w:val="16"/>
          <w:szCs w:val="16"/>
          <w:shd w:val="clear" w:color="auto" w:fill="FFFFFF"/>
        </w:rPr>
      </w:pPr>
      <w:r w:rsidRPr="0042503B">
        <w:rPr>
          <w:rFonts w:ascii="Arial" w:hAnsi="Arial" w:cs="Arial"/>
          <w:sz w:val="16"/>
          <w:szCs w:val="16"/>
          <w:shd w:val="clear" w:color="auto" w:fill="FFFFFF"/>
        </w:rPr>
        <w:t xml:space="preserve">There are several other methods to obtain Word Embeddings. </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8. Latent Semantic Analysis (LSA)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What is your first thought when you hear this group of words – “prince, royal, king, noble”? These very different words are </w:t>
      </w:r>
      <w:r w:rsidRPr="0042503B">
        <w:rPr>
          <w:rStyle w:val="Strong"/>
          <w:rFonts w:ascii="Arial" w:eastAsiaTheme="majorEastAsia" w:hAnsi="Arial" w:cs="Arial"/>
          <w:sz w:val="16"/>
          <w:szCs w:val="16"/>
        </w:rPr>
        <w:t>almost synonymous</w:t>
      </w:r>
      <w:r w:rsidRPr="0042503B">
        <w:rPr>
          <w:rFonts w:ascii="Arial" w:hAnsi="Arial" w:cs="Arial"/>
          <w:sz w:val="16"/>
          <w:szCs w:val="16"/>
        </w:rPr>
        <w: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Now, consider the following sentences:</w:t>
      </w:r>
    </w:p>
    <w:p w:rsidR="0042503B" w:rsidRPr="0042503B" w:rsidRDefault="0042503B" w:rsidP="00A66BC5">
      <w:pPr>
        <w:numPr>
          <w:ilvl w:val="0"/>
          <w:numId w:val="111"/>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The </w:t>
      </w:r>
      <w:r w:rsidRPr="0042503B">
        <w:rPr>
          <w:rStyle w:val="Emphasis"/>
          <w:rFonts w:ascii="Arial" w:hAnsi="Arial" w:cs="Arial"/>
          <w:sz w:val="16"/>
          <w:szCs w:val="16"/>
        </w:rPr>
        <w:t>pitcher</w:t>
      </w:r>
      <w:r w:rsidRPr="0042503B">
        <w:rPr>
          <w:rFonts w:ascii="Arial" w:hAnsi="Arial" w:cs="Arial"/>
          <w:sz w:val="16"/>
          <w:szCs w:val="16"/>
        </w:rPr>
        <w:t> of the Home team seemed out of form</w:t>
      </w:r>
    </w:p>
    <w:p w:rsidR="0042503B" w:rsidRPr="0042503B" w:rsidRDefault="0042503B" w:rsidP="00A66BC5">
      <w:pPr>
        <w:numPr>
          <w:ilvl w:val="0"/>
          <w:numId w:val="111"/>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There is a </w:t>
      </w:r>
      <w:r w:rsidRPr="0042503B">
        <w:rPr>
          <w:rStyle w:val="Emphasis"/>
          <w:rFonts w:ascii="Arial" w:hAnsi="Arial" w:cs="Arial"/>
          <w:sz w:val="16"/>
          <w:szCs w:val="16"/>
        </w:rPr>
        <w:t>pitcher</w:t>
      </w:r>
      <w:r w:rsidRPr="0042503B">
        <w:rPr>
          <w:rFonts w:ascii="Arial" w:hAnsi="Arial" w:cs="Arial"/>
          <w:sz w:val="16"/>
          <w:szCs w:val="16"/>
        </w:rPr>
        <w:t> of juice on the table for you to enjoy</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The word ‘pitcher’ has </w:t>
      </w:r>
      <w:r w:rsidRPr="0042503B">
        <w:rPr>
          <w:rStyle w:val="Strong"/>
          <w:rFonts w:ascii="Arial" w:eastAsiaTheme="majorEastAsia" w:hAnsi="Arial" w:cs="Arial"/>
          <w:sz w:val="16"/>
          <w:szCs w:val="16"/>
        </w:rPr>
        <w:t>different meanings based on the other words in the two sentences</w:t>
      </w:r>
      <w:r w:rsidRPr="0042503B">
        <w:rPr>
          <w:rFonts w:ascii="Arial" w:hAnsi="Arial" w:cs="Arial"/>
          <w:sz w:val="16"/>
          <w:szCs w:val="16"/>
        </w:rPr>
        <w:t>. It means a baseball player in the first sentence and a jug of juice in the second.</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Both these sets of words are easy for us humans to interpret with years of experience with the language. </w:t>
      </w:r>
      <w:proofErr w:type="gramStart"/>
      <w:r w:rsidRPr="0042503B">
        <w:rPr>
          <w:rFonts w:ascii="Arial" w:hAnsi="Arial" w:cs="Arial"/>
          <w:sz w:val="16"/>
          <w:szCs w:val="16"/>
        </w:rPr>
        <w:t>But what about machines?</w:t>
      </w:r>
      <w:proofErr w:type="gramEnd"/>
      <w:r w:rsidRPr="0042503B">
        <w:rPr>
          <w:rFonts w:ascii="Arial" w:hAnsi="Arial" w:cs="Arial"/>
          <w:sz w:val="16"/>
          <w:szCs w:val="16"/>
        </w:rPr>
        <w:t xml:space="preserve"> Here, the NLP concept of Topic Modeling comes into play:</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4137314" cy="2200102"/>
            <wp:effectExtent l="19050" t="0" r="0" b="0"/>
            <wp:docPr id="83" name="Picture 83"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near_algebra_data_science"/>
                    <pic:cNvPicPr>
                      <a:picLocks noChangeAspect="1" noChangeArrowheads="1"/>
                    </pic:cNvPicPr>
                  </pic:nvPicPr>
                  <pic:blipFill>
                    <a:blip r:embed="rId96" cstate="print"/>
                    <a:srcRect/>
                    <a:stretch>
                      <a:fillRect/>
                    </a:stretch>
                  </pic:blipFill>
                  <pic:spPr bwMode="auto">
                    <a:xfrm>
                      <a:off x="0" y="0"/>
                      <a:ext cx="4139189" cy="2201099"/>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sz w:val="16"/>
          <w:szCs w:val="16"/>
        </w:rPr>
        <w:t xml:space="preserve">Topic Modeling </w:t>
      </w:r>
      <w:r w:rsidRPr="0042503B">
        <w:rPr>
          <w:rStyle w:val="Strong"/>
          <w:rFonts w:ascii="Arial" w:eastAsiaTheme="majorEastAsia" w:hAnsi="Arial" w:cs="Arial"/>
          <w:sz w:val="16"/>
          <w:szCs w:val="16"/>
        </w:rPr>
        <w:t>is an unsupervised technique to find topics across various text documents.</w:t>
      </w:r>
      <w:r w:rsidRPr="0042503B">
        <w:rPr>
          <w:rFonts w:ascii="Arial" w:hAnsi="Arial" w:cs="Arial"/>
          <w:sz w:val="16"/>
          <w:szCs w:val="16"/>
        </w:rPr>
        <w:t> These topics are nothing but clusters of related words. Each document can have multiple topics. The topic model outputs the various topics, their distributions in each document, and the frequency of different words it contains.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Latent Semantic Analysis (LSA), or Latent Semantic Indexing, is one of the techniques of Topic Modeling. It is another application of </w:t>
      </w:r>
      <w:r w:rsidRPr="0042503B">
        <w:rPr>
          <w:rStyle w:val="Strong"/>
          <w:rFonts w:ascii="Arial" w:eastAsiaTheme="majorEastAsia" w:hAnsi="Arial" w:cs="Arial"/>
          <w:sz w:val="16"/>
          <w:szCs w:val="16"/>
        </w:rPr>
        <w:t>Singular Value Decomposition</w:t>
      </w:r>
      <w:r w:rsidRPr="0042503B">
        <w:rPr>
          <w:rFonts w:ascii="Arial" w:hAnsi="Arial" w:cs="Arial"/>
          <w:sz w:val="16"/>
          <w:szCs w:val="16"/>
        </w:rPr>
        <w: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Latent means ‘hidden’. True to its name, LSA attempts to capture the hidden themes or topics from the documents by leveraging the context around the words.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will describe the steps in LSA in short so make sure you check out this </w:t>
      </w:r>
      <w:r>
        <w:rPr>
          <w:rFonts w:ascii="Arial" w:hAnsi="Arial" w:cs="Arial"/>
          <w:sz w:val="16"/>
          <w:szCs w:val="16"/>
        </w:rPr>
        <w:t>Simple Introduction to Topic Modeling using Latent Semantic Analysis with code in Python</w:t>
      </w:r>
      <w:r w:rsidRPr="0042503B">
        <w:rPr>
          <w:rFonts w:ascii="Arial" w:hAnsi="Arial" w:cs="Arial"/>
          <w:sz w:val="16"/>
          <w:szCs w:val="16"/>
        </w:rPr>
        <w:t> for a proper and in-depth understanding.</w:t>
      </w:r>
    </w:p>
    <w:p w:rsidR="0042503B" w:rsidRPr="0042503B" w:rsidRDefault="0042503B" w:rsidP="00A66BC5">
      <w:pPr>
        <w:numPr>
          <w:ilvl w:val="0"/>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First, generate the </w:t>
      </w:r>
      <w:r w:rsidRPr="0042503B">
        <w:rPr>
          <w:rFonts w:ascii="Arial" w:eastAsia="Times New Roman" w:hAnsi="Arial" w:cs="Arial"/>
          <w:b/>
          <w:bCs/>
          <w:sz w:val="16"/>
          <w:szCs w:val="16"/>
        </w:rPr>
        <w:t>Document-Term</w:t>
      </w:r>
      <w:r w:rsidRPr="0042503B">
        <w:rPr>
          <w:rFonts w:ascii="Arial" w:eastAsia="Times New Roman" w:hAnsi="Arial" w:cs="Arial"/>
          <w:sz w:val="16"/>
          <w:szCs w:val="16"/>
        </w:rPr>
        <w:t> matrix for your data</w:t>
      </w:r>
    </w:p>
    <w:p w:rsidR="0042503B" w:rsidRPr="0042503B" w:rsidRDefault="0042503B" w:rsidP="00A66BC5">
      <w:pPr>
        <w:numPr>
          <w:ilvl w:val="0"/>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Use SVD to decompose the matrix into 3 matrices:</w:t>
      </w:r>
    </w:p>
    <w:p w:rsidR="0042503B" w:rsidRPr="0042503B" w:rsidRDefault="0042503B" w:rsidP="00A66BC5">
      <w:pPr>
        <w:numPr>
          <w:ilvl w:val="1"/>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Document-Topic</w:t>
      </w:r>
      <w:r w:rsidRPr="0042503B">
        <w:rPr>
          <w:rFonts w:ascii="Arial" w:eastAsia="Times New Roman" w:hAnsi="Arial" w:cs="Arial"/>
          <w:sz w:val="16"/>
          <w:szCs w:val="16"/>
        </w:rPr>
        <w:t> matrix</w:t>
      </w:r>
    </w:p>
    <w:p w:rsidR="0042503B" w:rsidRPr="0042503B" w:rsidRDefault="0042503B" w:rsidP="00A66BC5">
      <w:pPr>
        <w:numPr>
          <w:ilvl w:val="1"/>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Topic Importance</w:t>
      </w:r>
      <w:r w:rsidRPr="0042503B">
        <w:rPr>
          <w:rFonts w:ascii="Arial" w:eastAsia="Times New Roman" w:hAnsi="Arial" w:cs="Arial"/>
          <w:sz w:val="16"/>
          <w:szCs w:val="16"/>
        </w:rPr>
        <w:t> Diagonal Matrix</w:t>
      </w:r>
    </w:p>
    <w:p w:rsidR="0042503B" w:rsidRPr="0042503B" w:rsidRDefault="0042503B" w:rsidP="00A66BC5">
      <w:pPr>
        <w:numPr>
          <w:ilvl w:val="1"/>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b/>
          <w:bCs/>
          <w:sz w:val="16"/>
          <w:szCs w:val="16"/>
        </w:rPr>
        <w:t>Topic-term</w:t>
      </w:r>
      <w:r w:rsidRPr="0042503B">
        <w:rPr>
          <w:rFonts w:ascii="Arial" w:eastAsia="Times New Roman" w:hAnsi="Arial" w:cs="Arial"/>
          <w:sz w:val="16"/>
          <w:szCs w:val="16"/>
        </w:rPr>
        <w:t> matrix</w:t>
      </w:r>
    </w:p>
    <w:p w:rsidR="0042503B" w:rsidRPr="0042503B" w:rsidRDefault="0042503B" w:rsidP="00A66BC5">
      <w:pPr>
        <w:numPr>
          <w:ilvl w:val="0"/>
          <w:numId w:val="112"/>
        </w:numPr>
        <w:shd w:val="clear" w:color="auto" w:fill="FFFFFF"/>
        <w:spacing w:before="100" w:beforeAutospacing="1" w:after="100" w:afterAutospacing="1" w:line="240" w:lineRule="auto"/>
        <w:rPr>
          <w:rFonts w:ascii="Arial" w:eastAsia="Times New Roman" w:hAnsi="Arial" w:cs="Arial"/>
          <w:sz w:val="16"/>
          <w:szCs w:val="16"/>
        </w:rPr>
      </w:pPr>
      <w:r w:rsidRPr="0042503B">
        <w:rPr>
          <w:rFonts w:ascii="Arial" w:eastAsia="Times New Roman" w:hAnsi="Arial" w:cs="Arial"/>
          <w:sz w:val="16"/>
          <w:szCs w:val="16"/>
        </w:rPr>
        <w:t>Truncate the matrices based on the importance of topics</w:t>
      </w:r>
    </w:p>
    <w:tbl>
      <w:tblPr>
        <w:tblW w:w="0" w:type="auto"/>
        <w:tblInd w:w="-270" w:type="dxa"/>
        <w:shd w:val="clear" w:color="auto" w:fill="FFFFFF"/>
        <w:tblCellMar>
          <w:left w:w="0" w:type="dxa"/>
          <w:right w:w="0" w:type="dxa"/>
        </w:tblCellMar>
        <w:tblLook w:val="04A0"/>
      </w:tblPr>
      <w:tblGrid>
        <w:gridCol w:w="770"/>
        <w:gridCol w:w="5630"/>
      </w:tblGrid>
      <w:tr w:rsidR="0042503B" w:rsidRPr="0042503B" w:rsidTr="0042503B">
        <w:trPr>
          <w:gridAfter w:val="1"/>
        </w:trPr>
        <w:tc>
          <w:tcPr>
            <w:tcW w:w="754" w:type="dxa"/>
            <w:tcBorders>
              <w:top w:val="nil"/>
              <w:left w:val="nil"/>
              <w:bottom w:val="nil"/>
              <w:right w:val="nil"/>
            </w:tcBorders>
            <w:shd w:val="clear" w:color="auto" w:fill="auto"/>
            <w:tcMar>
              <w:top w:w="35" w:type="dxa"/>
              <w:left w:w="0" w:type="dxa"/>
              <w:bottom w:w="0" w:type="dxa"/>
              <w:right w:w="0" w:type="dxa"/>
            </w:tcMar>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create document term matrix for your data</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xml:space="preserve"># you can use </w:t>
            </w:r>
            <w:proofErr w:type="spellStart"/>
            <w:r w:rsidRPr="0042503B">
              <w:rPr>
                <w:rFonts w:ascii="Consolas" w:eastAsia="Times New Roman" w:hAnsi="Consolas" w:cs="Consolas"/>
                <w:color w:val="6A737D"/>
                <w:sz w:val="16"/>
                <w:szCs w:val="16"/>
              </w:rPr>
              <w:t>TfidfVectorizer</w:t>
            </w:r>
            <w:proofErr w:type="spellEnd"/>
            <w:r w:rsidRPr="0042503B">
              <w:rPr>
                <w:rFonts w:ascii="Consolas" w:eastAsia="Times New Roman" w:hAnsi="Consolas" w:cs="Consolas"/>
                <w:color w:val="6A737D"/>
                <w:sz w:val="16"/>
                <w:szCs w:val="16"/>
              </w:rPr>
              <w:t xml:space="preserve"> instead of </w:t>
            </w:r>
            <w:proofErr w:type="spellStart"/>
            <w:r w:rsidRPr="0042503B">
              <w:rPr>
                <w:rFonts w:ascii="Consolas" w:eastAsia="Times New Roman" w:hAnsi="Consolas" w:cs="Consolas"/>
                <w:color w:val="6A737D"/>
                <w:sz w:val="16"/>
                <w:szCs w:val="16"/>
              </w:rPr>
              <w:t>CountVectorizer</w:t>
            </w:r>
            <w:proofErr w:type="spellEnd"/>
            <w:r w:rsidRPr="0042503B">
              <w:rPr>
                <w:rFonts w:ascii="Consolas" w:eastAsia="Times New Roman" w:hAnsi="Consolas" w:cs="Consolas"/>
                <w:color w:val="6A737D"/>
                <w:sz w:val="16"/>
                <w:szCs w:val="16"/>
              </w:rPr>
              <w:t xml:space="preserve"> as well</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from</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sklearn.feature_extraction.text</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CountVectorizer</w:t>
            </w:r>
            <w:proofErr w:type="spellEnd"/>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cvec</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CountVectorizer</w:t>
            </w:r>
            <w:proofErr w:type="spellEnd"/>
            <w:r w:rsidRPr="0042503B">
              <w:rPr>
                <w:rFonts w:ascii="Consolas" w:eastAsia="Times New Roman" w:hAnsi="Consolas" w:cs="Consolas"/>
                <w:color w:val="24292E"/>
                <w:sz w:val="16"/>
                <w:szCs w:val="16"/>
              </w:rPr>
              <w:t>()</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docTermMat</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cvec.fit_transform</w:t>
            </w:r>
            <w:proofErr w:type="spellEnd"/>
            <w:r w:rsidRPr="0042503B">
              <w:rPr>
                <w:rFonts w:ascii="Consolas" w:eastAsia="Times New Roman" w:hAnsi="Consolas" w:cs="Consolas"/>
                <w:color w:val="24292E"/>
                <w:sz w:val="16"/>
                <w:szCs w:val="16"/>
              </w:rPr>
              <w:t>(data[</w:t>
            </w:r>
            <w:r w:rsidRPr="0042503B">
              <w:rPr>
                <w:rFonts w:ascii="Consolas" w:eastAsia="Times New Roman" w:hAnsi="Consolas" w:cs="Consolas"/>
                <w:color w:val="032F62"/>
                <w:sz w:val="16"/>
                <w:szCs w:val="16"/>
              </w:rPr>
              <w:t>'text'</w:t>
            </w:r>
            <w:r w:rsidRPr="0042503B">
              <w:rPr>
                <w:rFonts w:ascii="Consolas" w:eastAsia="Times New Roman" w:hAnsi="Consolas" w:cs="Consolas"/>
                <w:color w:val="24292E"/>
                <w:sz w:val="16"/>
                <w:szCs w:val="16"/>
              </w:rPr>
              <w:t>].values)</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truncated SVD to preserve 20 topics</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from</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sklearn.decomposition</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TruncatedSVD</w:t>
            </w:r>
            <w:proofErr w:type="spellEnd"/>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lsa</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TruncatedSVD</w:t>
            </w:r>
            <w:proofErr w:type="spellEnd"/>
            <w:r w:rsidRPr="0042503B">
              <w:rPr>
                <w:rFonts w:ascii="Consolas" w:eastAsia="Times New Roman" w:hAnsi="Consolas" w:cs="Consolas"/>
                <w:color w:val="24292E"/>
                <w:sz w:val="16"/>
                <w:szCs w:val="16"/>
              </w:rPr>
              <w:t>(</w:t>
            </w:r>
            <w:proofErr w:type="spellStart"/>
            <w:r w:rsidRPr="0042503B">
              <w:rPr>
                <w:rFonts w:ascii="Consolas" w:eastAsia="Times New Roman" w:hAnsi="Consolas" w:cs="Consolas"/>
                <w:color w:val="E36209"/>
                <w:sz w:val="16"/>
                <w:szCs w:val="16"/>
              </w:rPr>
              <w:t>n_components</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005CC5"/>
                <w:sz w:val="16"/>
                <w:szCs w:val="16"/>
              </w:rPr>
              <w:t>20</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E36209"/>
                <w:sz w:val="16"/>
                <w:szCs w:val="16"/>
              </w:rPr>
              <w:t>n_iter</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005CC5"/>
                <w:sz w:val="16"/>
                <w:szCs w:val="16"/>
              </w:rPr>
              <w:t>500</w:t>
            </w:r>
            <w:r w:rsidRPr="0042503B">
              <w:rPr>
                <w:rFonts w:ascii="Consolas" w:eastAsia="Times New Roman" w:hAnsi="Consolas" w:cs="Consolas"/>
                <w:color w:val="24292E"/>
                <w:sz w:val="16"/>
                <w:szCs w:val="16"/>
              </w:rPr>
              <w:t>)</w:t>
            </w:r>
          </w:p>
        </w:tc>
      </w:tr>
      <w:tr w:rsidR="0042503B" w:rsidRPr="002E397A" w:rsidTr="0042503B">
        <w:tc>
          <w:tcPr>
            <w:tcW w:w="754"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24292E"/>
                <w:sz w:val="16"/>
                <w:szCs w:val="16"/>
              </w:rPr>
              <w:t>lsa.fit(</w:t>
            </w:r>
            <w:proofErr w:type="spellStart"/>
            <w:r w:rsidRPr="0042503B">
              <w:rPr>
                <w:rFonts w:ascii="Consolas" w:eastAsia="Times New Roman" w:hAnsi="Consolas" w:cs="Consolas"/>
                <w:color w:val="24292E"/>
                <w:sz w:val="16"/>
                <w:szCs w:val="16"/>
              </w:rPr>
              <w:t>docTermMat</w:t>
            </w:r>
            <w:proofErr w:type="spellEnd"/>
            <w:r w:rsidRPr="0042503B">
              <w:rPr>
                <w:rFonts w:ascii="Consolas" w:eastAsia="Times New Roman" w:hAnsi="Consolas" w:cs="Consolas"/>
                <w:color w:val="24292E"/>
                <w:sz w:val="16"/>
                <w:szCs w:val="16"/>
              </w:rPr>
              <w:t>)</w:t>
            </w:r>
          </w:p>
        </w:tc>
      </w:tr>
    </w:tbl>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For a hands-on experience with Natural Language Processing, you can check out our course on NLP using Python. The course is beginner-friendly and you get to build 5 real-life projects!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Computer Vision</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Another field of deep learning that is creating waves – Computer Vision. If you’re looking to expand your </w:t>
      </w:r>
      <w:proofErr w:type="spellStart"/>
      <w:r w:rsidRPr="0042503B">
        <w:rPr>
          <w:rFonts w:ascii="Arial" w:hAnsi="Arial" w:cs="Arial"/>
          <w:sz w:val="16"/>
          <w:szCs w:val="16"/>
        </w:rPr>
        <w:t>skillset</w:t>
      </w:r>
      <w:proofErr w:type="spellEnd"/>
      <w:r w:rsidRPr="0042503B">
        <w:rPr>
          <w:rFonts w:ascii="Arial" w:hAnsi="Arial" w:cs="Arial"/>
          <w:sz w:val="16"/>
          <w:szCs w:val="16"/>
        </w:rPr>
        <w:t xml:space="preserve"> beyond tabular data (and you should), then learn how to work with images.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This will broaden your current understanding of machine learning and also help you crack interviews quickly.</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 </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lastRenderedPageBreak/>
        <w:t>9. Image Representation as Tensors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How do you account for the ‘vision’ in Computer Vision? Obviously, a computer does not process images as humans do. Like I mentioned earlier, machine learning algorithms need numerical features to work with.</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 digital image is made up of small indivisible units called pixels. Consider the figure below:</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859405" cy="2748915"/>
            <wp:effectExtent l="0" t="0" r="0" b="0"/>
            <wp:docPr id="86" name="Picture 86"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inear_algebra_data_science"/>
                    <pic:cNvPicPr>
                      <a:picLocks noChangeAspect="1" noChangeArrowheads="1"/>
                    </pic:cNvPicPr>
                  </pic:nvPicPr>
                  <pic:blipFill>
                    <a:blip r:embed="rId97" cstate="print"/>
                    <a:srcRect/>
                    <a:stretch>
                      <a:fillRect/>
                    </a:stretch>
                  </pic:blipFill>
                  <pic:spPr bwMode="auto">
                    <a:xfrm>
                      <a:off x="0" y="0"/>
                      <a:ext cx="2859405" cy="274891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This </w:t>
      </w:r>
      <w:r w:rsidRPr="0042503B">
        <w:rPr>
          <w:rStyle w:val="Strong"/>
          <w:rFonts w:ascii="Arial" w:eastAsiaTheme="majorEastAsia" w:hAnsi="Arial" w:cs="Arial"/>
          <w:sz w:val="16"/>
          <w:szCs w:val="16"/>
        </w:rPr>
        <w:t>grayscale image</w:t>
      </w:r>
      <w:r w:rsidRPr="0042503B">
        <w:rPr>
          <w:rFonts w:ascii="Arial" w:hAnsi="Arial" w:cs="Arial"/>
          <w:sz w:val="16"/>
          <w:szCs w:val="16"/>
        </w:rPr>
        <w:t xml:space="preserve"> of the digit zero is made of 8 x 8 = 64 pixels. Each pixel has a value in the range 0 to 255. A value of 0 represents a black pixel and 255 </w:t>
      </w:r>
      <w:proofErr w:type="gramStart"/>
      <w:r w:rsidRPr="0042503B">
        <w:rPr>
          <w:rFonts w:ascii="Arial" w:hAnsi="Arial" w:cs="Arial"/>
          <w:sz w:val="16"/>
          <w:szCs w:val="16"/>
        </w:rPr>
        <w:t>represents</w:t>
      </w:r>
      <w:proofErr w:type="gramEnd"/>
      <w:r w:rsidRPr="0042503B">
        <w:rPr>
          <w:rFonts w:ascii="Arial" w:hAnsi="Arial" w:cs="Arial"/>
          <w:sz w:val="16"/>
          <w:szCs w:val="16"/>
        </w:rPr>
        <w:t xml:space="preserve"> a white pixel.</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Conveniently, an </w:t>
      </w:r>
      <w:r w:rsidRPr="0042503B">
        <w:rPr>
          <w:rStyle w:val="Emphasis"/>
          <w:rFonts w:ascii="Arial" w:eastAsiaTheme="majorEastAsia" w:hAnsi="Arial" w:cs="Arial"/>
          <w:sz w:val="16"/>
          <w:szCs w:val="16"/>
        </w:rPr>
        <w:t>m x n</w:t>
      </w:r>
      <w:r w:rsidRPr="0042503B">
        <w:rPr>
          <w:rFonts w:ascii="Arial" w:hAnsi="Arial" w:cs="Arial"/>
          <w:sz w:val="16"/>
          <w:szCs w:val="16"/>
        </w:rPr>
        <w:t> grayscale image can be represented as a </w:t>
      </w:r>
      <w:r w:rsidRPr="0042503B">
        <w:rPr>
          <w:rStyle w:val="Strong"/>
          <w:rFonts w:ascii="Arial" w:eastAsiaTheme="majorEastAsia" w:hAnsi="Arial" w:cs="Arial"/>
          <w:sz w:val="16"/>
          <w:szCs w:val="16"/>
        </w:rPr>
        <w:t>2D matrix</w:t>
      </w:r>
      <w:r w:rsidRPr="0042503B">
        <w:rPr>
          <w:rFonts w:ascii="Arial" w:hAnsi="Arial" w:cs="Arial"/>
          <w:sz w:val="16"/>
          <w:szCs w:val="16"/>
        </w:rPr>
        <w:t> with </w:t>
      </w:r>
      <w:r w:rsidRPr="0042503B">
        <w:rPr>
          <w:rStyle w:val="Emphasis"/>
          <w:rFonts w:ascii="Arial" w:eastAsiaTheme="majorEastAsia" w:hAnsi="Arial" w:cs="Arial"/>
          <w:sz w:val="16"/>
          <w:szCs w:val="16"/>
        </w:rPr>
        <w:t>m</w:t>
      </w:r>
      <w:r w:rsidRPr="0042503B">
        <w:rPr>
          <w:rFonts w:ascii="Arial" w:hAnsi="Arial" w:cs="Arial"/>
          <w:sz w:val="16"/>
          <w:szCs w:val="16"/>
        </w:rPr>
        <w:t> rows and </w:t>
      </w:r>
      <w:r w:rsidRPr="0042503B">
        <w:rPr>
          <w:rStyle w:val="Emphasis"/>
          <w:rFonts w:ascii="Arial" w:eastAsiaTheme="majorEastAsia" w:hAnsi="Arial" w:cs="Arial"/>
          <w:sz w:val="16"/>
          <w:szCs w:val="16"/>
        </w:rPr>
        <w:t>n</w:t>
      </w:r>
      <w:r w:rsidRPr="0042503B">
        <w:rPr>
          <w:rFonts w:ascii="Arial" w:hAnsi="Arial" w:cs="Arial"/>
          <w:sz w:val="16"/>
          <w:szCs w:val="16"/>
        </w:rPr>
        <w:t> columns with the cells containing the respective pixel values:</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859405" cy="2748915"/>
            <wp:effectExtent l="0" t="0" r="0" b="0"/>
            <wp:docPr id="89" name="Picture 89"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inear_algebra_data_science"/>
                    <pic:cNvPicPr>
                      <a:picLocks noChangeAspect="1" noChangeArrowheads="1"/>
                    </pic:cNvPicPr>
                  </pic:nvPicPr>
                  <pic:blipFill>
                    <a:blip r:embed="rId98" cstate="print"/>
                    <a:srcRect/>
                    <a:stretch>
                      <a:fillRect/>
                    </a:stretch>
                  </pic:blipFill>
                  <pic:spPr bwMode="auto">
                    <a:xfrm>
                      <a:off x="0" y="0"/>
                      <a:ext cx="2859405" cy="274891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proofErr w:type="gramStart"/>
      <w:r w:rsidRPr="0042503B">
        <w:rPr>
          <w:rFonts w:ascii="Arial" w:hAnsi="Arial" w:cs="Arial"/>
          <w:sz w:val="16"/>
          <w:szCs w:val="16"/>
        </w:rPr>
        <w:t>But what about a </w:t>
      </w:r>
      <w:r w:rsidRPr="0042503B">
        <w:rPr>
          <w:rStyle w:val="Strong"/>
          <w:rFonts w:ascii="Arial" w:eastAsiaTheme="majorEastAsia" w:hAnsi="Arial" w:cs="Arial"/>
          <w:sz w:val="16"/>
          <w:szCs w:val="16"/>
        </w:rPr>
        <w:t>colored image</w:t>
      </w:r>
      <w:r w:rsidRPr="0042503B">
        <w:rPr>
          <w:rFonts w:ascii="Arial" w:hAnsi="Arial" w:cs="Arial"/>
          <w:sz w:val="16"/>
          <w:szCs w:val="16"/>
        </w:rPr>
        <w:t>?</w:t>
      </w:r>
      <w:proofErr w:type="gramEnd"/>
      <w:r w:rsidRPr="0042503B">
        <w:rPr>
          <w:rFonts w:ascii="Arial" w:hAnsi="Arial" w:cs="Arial"/>
          <w:sz w:val="16"/>
          <w:szCs w:val="16"/>
        </w:rPr>
        <w:t xml:space="preserve"> A colored image is generally stored in the RGB system. Each image can be thought of as being represented by three 2D matrices, one for each R, G and B channel. A pixel value of 0 in the R channel represents zero intensity of the Red color and of 255 represents the full intensity of the Red color.</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Each pixel value is then a combination of the corresponding values in the three channels:</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2859405" cy="1324610"/>
            <wp:effectExtent l="0" t="0" r="0" b="0"/>
            <wp:docPr id="92" name="Picture 92"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inear_algebra_data_science"/>
                    <pic:cNvPicPr>
                      <a:picLocks noChangeAspect="1" noChangeArrowheads="1"/>
                    </pic:cNvPicPr>
                  </pic:nvPicPr>
                  <pic:blipFill>
                    <a:blip r:embed="rId99" cstate="print"/>
                    <a:srcRect/>
                    <a:stretch>
                      <a:fillRect/>
                    </a:stretch>
                  </pic:blipFill>
                  <pic:spPr bwMode="auto">
                    <a:xfrm>
                      <a:off x="0" y="0"/>
                      <a:ext cx="2859405" cy="1324610"/>
                    </a:xfrm>
                    <a:prstGeom prst="rect">
                      <a:avLst/>
                    </a:prstGeom>
                    <a:noFill/>
                    <a:ln w="9525">
                      <a:noFill/>
                      <a:miter lim="800000"/>
                      <a:headEnd/>
                      <a:tailEnd/>
                    </a:ln>
                  </pic:spPr>
                </pic:pic>
              </a:graphicData>
            </a:graphic>
          </wp:inline>
        </w:drawing>
      </w:r>
      <w:r>
        <w:rPr>
          <w:rFonts w:ascii="Arial" w:hAnsi="Arial" w:cs="Arial"/>
          <w:color w:val="595858"/>
          <w:sz w:val="13"/>
          <w:szCs w:val="13"/>
        </w:rPr>
        <w:t xml:space="preserve"> </w:t>
      </w:r>
      <w:r>
        <w:rPr>
          <w:noProof/>
        </w:rPr>
        <w:drawing>
          <wp:inline distT="0" distB="0" distL="0" distR="0">
            <wp:extent cx="2028190" cy="2859405"/>
            <wp:effectExtent l="19050" t="0" r="0" b="0"/>
            <wp:docPr id="95" name="Picture 95"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inear_algebra_data_science"/>
                    <pic:cNvPicPr>
                      <a:picLocks noChangeAspect="1" noChangeArrowheads="1"/>
                    </pic:cNvPicPr>
                  </pic:nvPicPr>
                  <pic:blipFill>
                    <a:blip r:embed="rId100" cstate="print"/>
                    <a:srcRect/>
                    <a:stretch>
                      <a:fillRect/>
                    </a:stretch>
                  </pic:blipFill>
                  <pic:spPr bwMode="auto">
                    <a:xfrm>
                      <a:off x="0" y="0"/>
                      <a:ext cx="2028190" cy="285940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In reality, instead of using 3 matrices to represent an image, a </w:t>
      </w:r>
      <w:r w:rsidRPr="0042503B">
        <w:rPr>
          <w:rStyle w:val="Strong"/>
          <w:rFonts w:ascii="Arial" w:eastAsiaTheme="majorEastAsia" w:hAnsi="Arial" w:cs="Arial"/>
          <w:sz w:val="16"/>
          <w:szCs w:val="16"/>
        </w:rPr>
        <w:t>tensor</w:t>
      </w:r>
      <w:r w:rsidRPr="0042503B">
        <w:rPr>
          <w:rFonts w:ascii="Arial" w:hAnsi="Arial" w:cs="Arial"/>
          <w:sz w:val="16"/>
          <w:szCs w:val="16"/>
        </w:rPr>
        <w:t> is used. A tensor is a </w:t>
      </w:r>
      <w:r w:rsidRPr="0042503B">
        <w:rPr>
          <w:rStyle w:val="Strong"/>
          <w:rFonts w:ascii="Arial" w:eastAsiaTheme="majorEastAsia" w:hAnsi="Arial" w:cs="Arial"/>
          <w:sz w:val="16"/>
          <w:szCs w:val="16"/>
        </w:rPr>
        <w:t>generalized n-dimensional matrix</w:t>
      </w:r>
      <w:r w:rsidRPr="0042503B">
        <w:rPr>
          <w:rFonts w:ascii="Arial" w:hAnsi="Arial" w:cs="Arial"/>
          <w:sz w:val="16"/>
          <w:szCs w:val="16"/>
        </w:rPr>
        <w:t>. For an RGB image, a 3rd ordered tensor is used. Imagine it as three 2D matrices stacked one behind another:</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5431155" cy="2588260"/>
            <wp:effectExtent l="19050" t="0" r="0" b="0"/>
            <wp:docPr id="98" name="Picture 98"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inear_algebra_data_science"/>
                    <pic:cNvPicPr>
                      <a:picLocks noChangeAspect="1" noChangeArrowheads="1"/>
                    </pic:cNvPicPr>
                  </pic:nvPicPr>
                  <pic:blipFill>
                    <a:blip r:embed="rId101" cstate="print"/>
                    <a:srcRect/>
                    <a:stretch>
                      <a:fillRect/>
                    </a:stretch>
                  </pic:blipFill>
                  <pic:spPr bwMode="auto">
                    <a:xfrm>
                      <a:off x="0" y="0"/>
                      <a:ext cx="5431155" cy="2588260"/>
                    </a:xfrm>
                    <a:prstGeom prst="rect">
                      <a:avLst/>
                    </a:prstGeom>
                    <a:noFill/>
                    <a:ln w="9525">
                      <a:noFill/>
                      <a:miter lim="800000"/>
                      <a:headEnd/>
                      <a:tailEnd/>
                    </a:ln>
                  </pic:spPr>
                </pic:pic>
              </a:graphicData>
            </a:graphic>
          </wp:inline>
        </w:drawing>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10. Convolution and Image Processing</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Style w:val="Strong"/>
          <w:rFonts w:ascii="Arial" w:eastAsiaTheme="majorEastAsia" w:hAnsi="Arial" w:cs="Arial"/>
          <w:sz w:val="16"/>
          <w:szCs w:val="16"/>
        </w:rPr>
        <w:t>2D Convolution</w:t>
      </w:r>
      <w:r w:rsidRPr="0042503B">
        <w:rPr>
          <w:rFonts w:ascii="Arial" w:hAnsi="Arial" w:cs="Arial"/>
          <w:sz w:val="16"/>
          <w:szCs w:val="16"/>
        </w:rPr>
        <w:t> is a very important operation in image processing. It consists of the below steps:</w:t>
      </w:r>
    </w:p>
    <w:p w:rsidR="0042503B" w:rsidRPr="0042503B" w:rsidRDefault="0042503B" w:rsidP="00A66BC5">
      <w:pPr>
        <w:numPr>
          <w:ilvl w:val="0"/>
          <w:numId w:val="11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Start with a small matrix of weights, called a </w:t>
      </w:r>
      <w:r w:rsidRPr="0042503B">
        <w:rPr>
          <w:rStyle w:val="Strong"/>
          <w:rFonts w:ascii="Arial" w:hAnsi="Arial" w:cs="Arial"/>
          <w:sz w:val="16"/>
          <w:szCs w:val="16"/>
        </w:rPr>
        <w:t>kernel</w:t>
      </w:r>
      <w:r w:rsidRPr="0042503B">
        <w:rPr>
          <w:rFonts w:ascii="Arial" w:hAnsi="Arial" w:cs="Arial"/>
          <w:sz w:val="16"/>
          <w:szCs w:val="16"/>
        </w:rPr>
        <w:t> or a filter</w:t>
      </w:r>
    </w:p>
    <w:p w:rsidR="0042503B" w:rsidRPr="0042503B" w:rsidRDefault="0042503B" w:rsidP="00A66BC5">
      <w:pPr>
        <w:numPr>
          <w:ilvl w:val="0"/>
          <w:numId w:val="11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Slide this kernel on the 2D input data, performing element-wise multiplication</w:t>
      </w:r>
    </w:p>
    <w:p w:rsidR="0042503B" w:rsidRPr="0042503B" w:rsidRDefault="0042503B" w:rsidP="00A66BC5">
      <w:pPr>
        <w:numPr>
          <w:ilvl w:val="0"/>
          <w:numId w:val="113"/>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Add the obtained values and put the sum in a single output pixel</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859405" cy="1019810"/>
            <wp:effectExtent l="19050" t="0" r="0" b="0"/>
            <wp:docPr id="101" name="Picture 101"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inear_algebra_data_science"/>
                    <pic:cNvPicPr>
                      <a:picLocks noChangeAspect="1" noChangeArrowheads="1"/>
                    </pic:cNvPicPr>
                  </pic:nvPicPr>
                  <pic:blipFill>
                    <a:blip r:embed="rId102" cstate="print"/>
                    <a:srcRect/>
                    <a:stretch>
                      <a:fillRect/>
                    </a:stretch>
                  </pic:blipFill>
                  <pic:spPr bwMode="auto">
                    <a:xfrm>
                      <a:off x="0" y="0"/>
                      <a:ext cx="2859405" cy="1019810"/>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lastRenderedPageBreak/>
        <w:t>The function can seem a bit complex but it’s widely used for performing various image processing operations like </w:t>
      </w:r>
      <w:r w:rsidRPr="0042503B">
        <w:rPr>
          <w:rStyle w:val="Strong"/>
          <w:rFonts w:ascii="Arial" w:eastAsiaTheme="majorEastAsia" w:hAnsi="Arial" w:cs="Arial"/>
          <w:sz w:val="16"/>
          <w:szCs w:val="16"/>
          <w:shd w:val="clear" w:color="auto" w:fill="FFFFFF"/>
        </w:rPr>
        <w:t>sharpening and blurring the images and edge detection</w:t>
      </w:r>
      <w:r w:rsidRPr="0042503B">
        <w:rPr>
          <w:rFonts w:ascii="Arial" w:hAnsi="Arial" w:cs="Arial"/>
          <w:sz w:val="16"/>
          <w:szCs w:val="16"/>
          <w:shd w:val="clear" w:color="auto" w:fill="FFFFFF"/>
        </w:rPr>
        <w:t>. We just need to know the right kernel for the task we are trying to accomplish. Here are a few kernels you can use:</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3771554" cy="1996539"/>
            <wp:effectExtent l="19050" t="0" r="346" b="0"/>
            <wp:docPr id="104" name="Picture 104"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near_algebra_data_science"/>
                    <pic:cNvPicPr>
                      <a:picLocks noChangeAspect="1" noChangeArrowheads="1"/>
                    </pic:cNvPicPr>
                  </pic:nvPicPr>
                  <pic:blipFill>
                    <a:blip r:embed="rId103" cstate="print"/>
                    <a:srcRect/>
                    <a:stretch>
                      <a:fillRect/>
                    </a:stretch>
                  </pic:blipFill>
                  <pic:spPr bwMode="auto">
                    <a:xfrm>
                      <a:off x="0" y="0"/>
                      <a:ext cx="3771334" cy="1996423"/>
                    </a:xfrm>
                    <a:prstGeom prst="rect">
                      <a:avLst/>
                    </a:prstGeom>
                    <a:noFill/>
                    <a:ln w="9525">
                      <a:noFill/>
                      <a:miter lim="800000"/>
                      <a:headEnd/>
                      <a:tailEnd/>
                    </a:ln>
                  </pic:spPr>
                </pic:pic>
              </a:graphicData>
            </a:graphic>
          </wp:inline>
        </w:drawing>
      </w:r>
    </w:p>
    <w:tbl>
      <w:tblPr>
        <w:tblW w:w="0" w:type="auto"/>
        <w:shd w:val="clear" w:color="auto" w:fill="FFFFFF"/>
        <w:tblCellMar>
          <w:left w:w="0" w:type="dxa"/>
          <w:right w:w="0" w:type="dxa"/>
        </w:tblCellMar>
        <w:tblLook w:val="04A0"/>
      </w:tblPr>
      <w:tblGrid>
        <w:gridCol w:w="792"/>
        <w:gridCol w:w="8533"/>
      </w:tblGrid>
      <w:tr w:rsidR="0042503B" w:rsidRPr="0042503B"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import required libraries</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numpy</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as</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np</w:t>
            </w:r>
            <w:proofErr w:type="spellEnd"/>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matplotlib.pyplot</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as</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plt</w:t>
            </w:r>
            <w:proofErr w:type="spellEnd"/>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cv2</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from</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skimage.color</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rgb2gray</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D73A49"/>
                <w:sz w:val="16"/>
                <w:szCs w:val="16"/>
              </w:rPr>
              <w:t>from</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scipy</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import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ndimage</w:t>
            </w:r>
            <w:proofErr w:type="spellEnd"/>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read the image</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img</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cv2.imread(</w:t>
            </w:r>
            <w:r w:rsidRPr="0042503B">
              <w:rPr>
                <w:rFonts w:ascii="Consolas" w:eastAsia="Times New Roman" w:hAnsi="Consolas" w:cs="Consolas"/>
                <w:color w:val="032F62"/>
                <w:sz w:val="16"/>
                <w:szCs w:val="16"/>
              </w:rPr>
              <w:t>'1.jpeg'</w:t>
            </w:r>
            <w:r w:rsidRPr="0042503B">
              <w:rPr>
                <w:rFonts w:ascii="Consolas" w:eastAsia="Times New Roman" w:hAnsi="Consolas" w:cs="Consolas"/>
                <w:color w:val="24292E"/>
                <w:sz w:val="16"/>
                <w:szCs w:val="16"/>
              </w:rPr>
              <w:t>)</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xml:space="preserve"># </w:t>
            </w:r>
            <w:proofErr w:type="spellStart"/>
            <w:r w:rsidRPr="0042503B">
              <w:rPr>
                <w:rFonts w:ascii="Consolas" w:eastAsia="Times New Roman" w:hAnsi="Consolas" w:cs="Consolas"/>
                <w:color w:val="6A737D"/>
                <w:sz w:val="16"/>
                <w:szCs w:val="16"/>
              </w:rPr>
              <w:t>imread</w:t>
            </w:r>
            <w:proofErr w:type="spellEnd"/>
            <w:r w:rsidRPr="0042503B">
              <w:rPr>
                <w:rFonts w:ascii="Consolas" w:eastAsia="Times New Roman" w:hAnsi="Consolas" w:cs="Consolas"/>
                <w:color w:val="6A737D"/>
                <w:sz w:val="16"/>
                <w:szCs w:val="16"/>
              </w:rPr>
              <w:t xml:space="preserve"> returns image in BRG format by default, convert it to RGB</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img</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cv2.cvtColor(</w:t>
            </w:r>
            <w:proofErr w:type="spellStart"/>
            <w:r w:rsidRPr="0042503B">
              <w:rPr>
                <w:rFonts w:ascii="Consolas" w:eastAsia="Times New Roman" w:hAnsi="Consolas" w:cs="Consolas"/>
                <w:color w:val="24292E"/>
                <w:sz w:val="16"/>
                <w:szCs w:val="16"/>
              </w:rPr>
              <w:t>img</w:t>
            </w:r>
            <w:proofErr w:type="spellEnd"/>
            <w:r w:rsidRPr="0042503B">
              <w:rPr>
                <w:rFonts w:ascii="Consolas" w:eastAsia="Times New Roman" w:hAnsi="Consolas" w:cs="Consolas"/>
                <w:color w:val="24292E"/>
                <w:sz w:val="16"/>
                <w:szCs w:val="16"/>
              </w:rPr>
              <w:t>, cv2.</w:t>
            </w:r>
            <w:r w:rsidRPr="0042503B">
              <w:rPr>
                <w:rFonts w:ascii="Consolas" w:eastAsia="Times New Roman" w:hAnsi="Consolas" w:cs="Consolas"/>
                <w:color w:val="005CC5"/>
                <w:sz w:val="16"/>
                <w:szCs w:val="16"/>
              </w:rPr>
              <w:t>COLOR_BGR2RGB</w:t>
            </w:r>
            <w:r w:rsidRPr="0042503B">
              <w:rPr>
                <w:rFonts w:ascii="Consolas" w:eastAsia="Times New Roman" w:hAnsi="Consolas" w:cs="Consolas"/>
                <w:color w:val="24292E"/>
                <w:sz w:val="16"/>
                <w:szCs w:val="16"/>
              </w:rPr>
              <w:t>)</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convert to grayscale for 2D convolution</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24292E"/>
                <w:sz w:val="16"/>
                <w:szCs w:val="16"/>
              </w:rPr>
              <w:t xml:space="preserve">gray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rgb2gray(</w:t>
            </w:r>
            <w:proofErr w:type="spellStart"/>
            <w:r w:rsidRPr="0042503B">
              <w:rPr>
                <w:rFonts w:ascii="Consolas" w:eastAsia="Times New Roman" w:hAnsi="Consolas" w:cs="Consolas"/>
                <w:color w:val="24292E"/>
                <w:sz w:val="16"/>
                <w:szCs w:val="16"/>
              </w:rPr>
              <w:t>img</w:t>
            </w:r>
            <w:proofErr w:type="spellEnd"/>
            <w:r w:rsidRPr="0042503B">
              <w:rPr>
                <w:rFonts w:ascii="Consolas" w:eastAsia="Times New Roman" w:hAnsi="Consolas" w:cs="Consolas"/>
                <w:color w:val="24292E"/>
                <w:sz w:val="16"/>
                <w:szCs w:val="16"/>
              </w:rPr>
              <w:t>)</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24292E"/>
                <w:sz w:val="16"/>
                <w:szCs w:val="16"/>
              </w:rPr>
              <w:t xml:space="preserve">kernel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6A737D"/>
                <w:sz w:val="16"/>
                <w:szCs w:val="16"/>
              </w:rPr>
              <w:t xml:space="preserve"># define your kernel as a 2d </w:t>
            </w:r>
            <w:proofErr w:type="spellStart"/>
            <w:r w:rsidRPr="0042503B">
              <w:rPr>
                <w:rFonts w:ascii="Consolas" w:eastAsia="Times New Roman" w:hAnsi="Consolas" w:cs="Consolas"/>
                <w:color w:val="6A737D"/>
                <w:sz w:val="16"/>
                <w:szCs w:val="16"/>
              </w:rPr>
              <w:t>numpy</w:t>
            </w:r>
            <w:proofErr w:type="spellEnd"/>
            <w:r w:rsidRPr="0042503B">
              <w:rPr>
                <w:rFonts w:ascii="Consolas" w:eastAsia="Times New Roman" w:hAnsi="Consolas" w:cs="Consolas"/>
                <w:color w:val="6A737D"/>
                <w:sz w:val="16"/>
                <w:szCs w:val="16"/>
              </w:rPr>
              <w:t xml:space="preserve"> array</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24292E"/>
                <w:sz w:val="16"/>
                <w:szCs w:val="16"/>
              </w:rPr>
              <w:t xml:space="preserve">output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proofErr w:type="spellStart"/>
            <w:r w:rsidRPr="0042503B">
              <w:rPr>
                <w:rFonts w:ascii="Consolas" w:eastAsia="Times New Roman" w:hAnsi="Consolas" w:cs="Consolas"/>
                <w:color w:val="24292E"/>
                <w:sz w:val="16"/>
                <w:szCs w:val="16"/>
              </w:rPr>
              <w:t>ndimage.convolve</w:t>
            </w:r>
            <w:proofErr w:type="spellEnd"/>
            <w:r w:rsidRPr="0042503B">
              <w:rPr>
                <w:rFonts w:ascii="Consolas" w:eastAsia="Times New Roman" w:hAnsi="Consolas" w:cs="Consolas"/>
                <w:color w:val="24292E"/>
                <w:sz w:val="16"/>
                <w:szCs w:val="16"/>
              </w:rPr>
              <w:t xml:space="preserve">(gray, kernel, </w:t>
            </w:r>
            <w:r w:rsidRPr="0042503B">
              <w:rPr>
                <w:rFonts w:ascii="Consolas" w:eastAsia="Times New Roman" w:hAnsi="Consolas" w:cs="Consolas"/>
                <w:color w:val="E36209"/>
                <w:sz w:val="16"/>
                <w:szCs w:val="16"/>
              </w:rPr>
              <w:t>mode</w:t>
            </w:r>
            <w:r w:rsidRPr="0042503B">
              <w:rPr>
                <w:rFonts w:ascii="Consolas" w:eastAsia="Times New Roman" w:hAnsi="Consolas" w:cs="Consolas"/>
                <w:color w:val="D73A49"/>
                <w:sz w:val="16"/>
                <w:szCs w:val="16"/>
              </w:rPr>
              <w:t>=</w:t>
            </w:r>
            <w:r w:rsidRPr="0042503B">
              <w:rPr>
                <w:rFonts w:ascii="Consolas" w:eastAsia="Times New Roman" w:hAnsi="Consolas" w:cs="Consolas"/>
                <w:color w:val="032F62"/>
                <w:sz w:val="16"/>
                <w:szCs w:val="16"/>
              </w:rPr>
              <w:t>'reflect'</w:t>
            </w:r>
            <w:r w:rsidRPr="0042503B">
              <w:rPr>
                <w:rFonts w:ascii="Consolas" w:eastAsia="Times New Roman" w:hAnsi="Consolas" w:cs="Consolas"/>
                <w:color w:val="24292E"/>
                <w:sz w:val="16"/>
                <w:szCs w:val="16"/>
              </w:rPr>
              <w:t xml:space="preserve">) </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The mode parameter determines how the input array is extended when the filter overlaps a border</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r w:rsidRPr="0042503B">
              <w:rPr>
                <w:rFonts w:ascii="Consolas" w:eastAsia="Times New Roman" w:hAnsi="Consolas" w:cs="Consolas"/>
                <w:color w:val="6A737D"/>
                <w:sz w:val="16"/>
                <w:szCs w:val="16"/>
              </w:rPr>
              <w:t># plot the output image</w:t>
            </w:r>
          </w:p>
        </w:tc>
      </w:tr>
      <w:tr w:rsidR="0042503B" w:rsidRPr="0042503B" w:rsidTr="00E252A5">
        <w:tc>
          <w:tcPr>
            <w:tcW w:w="297" w:type="dxa"/>
            <w:shd w:val="clear" w:color="auto" w:fill="auto"/>
            <w:noWrap/>
            <w:hideMark/>
          </w:tcPr>
          <w:p w:rsidR="0042503B" w:rsidRPr="0042503B" w:rsidRDefault="0042503B"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42503B" w:rsidRPr="0042503B" w:rsidRDefault="0042503B" w:rsidP="00E252A5">
            <w:pPr>
              <w:spacing w:after="0" w:line="175" w:lineRule="atLeast"/>
              <w:rPr>
                <w:rFonts w:ascii="Consolas" w:eastAsia="Times New Roman" w:hAnsi="Consolas" w:cs="Consolas"/>
                <w:color w:val="24292E"/>
                <w:sz w:val="16"/>
                <w:szCs w:val="16"/>
              </w:rPr>
            </w:pPr>
            <w:proofErr w:type="spellStart"/>
            <w:r w:rsidRPr="0042503B">
              <w:rPr>
                <w:rFonts w:ascii="Consolas" w:eastAsia="Times New Roman" w:hAnsi="Consolas" w:cs="Consolas"/>
                <w:color w:val="24292E"/>
                <w:sz w:val="16"/>
                <w:szCs w:val="16"/>
              </w:rPr>
              <w:t>plt.imshow</w:t>
            </w:r>
            <w:proofErr w:type="spellEnd"/>
            <w:r w:rsidRPr="0042503B">
              <w:rPr>
                <w:rFonts w:ascii="Consolas" w:eastAsia="Times New Roman" w:hAnsi="Consolas" w:cs="Consolas"/>
                <w:color w:val="24292E"/>
                <w:sz w:val="16"/>
                <w:szCs w:val="16"/>
              </w:rPr>
              <w:t xml:space="preserve">(output, </w:t>
            </w:r>
            <w:proofErr w:type="spellStart"/>
            <w:r w:rsidRPr="0042503B">
              <w:rPr>
                <w:rFonts w:ascii="Consolas" w:eastAsia="Times New Roman" w:hAnsi="Consolas" w:cs="Consolas"/>
                <w:color w:val="E36209"/>
                <w:sz w:val="16"/>
                <w:szCs w:val="16"/>
              </w:rPr>
              <w:t>cmap</w:t>
            </w:r>
            <w:proofErr w:type="spellEnd"/>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D73A49"/>
                <w:sz w:val="16"/>
                <w:szCs w:val="16"/>
              </w:rPr>
              <w:t>=</w:t>
            </w:r>
            <w:r w:rsidRPr="0042503B">
              <w:rPr>
                <w:rFonts w:ascii="Consolas" w:eastAsia="Times New Roman" w:hAnsi="Consolas" w:cs="Consolas"/>
                <w:color w:val="24292E"/>
                <w:sz w:val="16"/>
                <w:szCs w:val="16"/>
              </w:rPr>
              <w:t xml:space="preserve"> </w:t>
            </w:r>
            <w:r w:rsidRPr="0042503B">
              <w:rPr>
                <w:rFonts w:ascii="Consolas" w:eastAsia="Times New Roman" w:hAnsi="Consolas" w:cs="Consolas"/>
                <w:color w:val="032F62"/>
                <w:sz w:val="16"/>
                <w:szCs w:val="16"/>
              </w:rPr>
              <w:t>'gray'</w:t>
            </w:r>
            <w:r w:rsidRPr="0042503B">
              <w:rPr>
                <w:rFonts w:ascii="Consolas" w:eastAsia="Times New Roman" w:hAnsi="Consolas" w:cs="Consolas"/>
                <w:color w:val="24292E"/>
                <w:sz w:val="16"/>
                <w:szCs w:val="16"/>
              </w:rPr>
              <w:t>)</w:t>
            </w:r>
          </w:p>
        </w:tc>
      </w:tr>
    </w:tbl>
    <w:p w:rsidR="0042503B" w:rsidRPr="0042503B" w:rsidRDefault="0042503B" w:rsidP="0042503B">
      <w:pPr>
        <w:pStyle w:val="NormalWeb"/>
        <w:shd w:val="clear" w:color="auto" w:fill="FFFFFF"/>
        <w:spacing w:before="0" w:beforeAutospacing="0" w:after="183" w:afterAutospacing="0"/>
        <w:rPr>
          <w:rFonts w:ascii="Arial" w:hAnsi="Arial" w:cs="Arial"/>
          <w:color w:val="595858"/>
          <w:sz w:val="16"/>
          <w:szCs w:val="16"/>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shd w:val="clear" w:color="auto" w:fill="FFFFFF"/>
        </w:rPr>
      </w:pPr>
      <w:r w:rsidRPr="0042503B">
        <w:rPr>
          <w:rFonts w:ascii="Arial" w:hAnsi="Arial" w:cs="Arial"/>
          <w:sz w:val="16"/>
          <w:szCs w:val="16"/>
          <w:shd w:val="clear" w:color="auto" w:fill="FFFFFF"/>
        </w:rPr>
        <w:t>You can download </w:t>
      </w:r>
      <w:hyperlink r:id="rId104" w:tgtFrame="_blank" w:history="1">
        <w:r w:rsidRPr="0042503B">
          <w:rPr>
            <w:rStyle w:val="Hyperlink"/>
            <w:rFonts w:ascii="Arial" w:hAnsi="Arial" w:cs="Arial"/>
            <w:color w:val="auto"/>
            <w:sz w:val="16"/>
            <w:szCs w:val="16"/>
            <w:shd w:val="clear" w:color="auto" w:fill="FFFFFF"/>
          </w:rPr>
          <w:t>the image I used</w:t>
        </w:r>
      </w:hyperlink>
      <w:r w:rsidRPr="0042503B">
        <w:rPr>
          <w:rFonts w:ascii="Arial" w:hAnsi="Arial" w:cs="Arial"/>
          <w:sz w:val="16"/>
          <w:szCs w:val="16"/>
          <w:shd w:val="clear" w:color="auto" w:fill="FFFFFF"/>
        </w:rPr>
        <w:t> and try these image processing operations for yourself using the code and the kernels above. Also, try this Computer Vision tutorial on image Segmentation techniques!</w:t>
      </w:r>
    </w:p>
    <w:p w:rsidR="0042503B" w:rsidRDefault="0042503B" w:rsidP="0042503B">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5943600" cy="2802708"/>
            <wp:effectExtent l="0" t="0" r="0" b="0"/>
            <wp:docPr id="107" name="Picture 107" descr="linear_algebra_data_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ear_algebra_data_science"/>
                    <pic:cNvPicPr>
                      <a:picLocks noChangeAspect="1" noChangeArrowheads="1"/>
                    </pic:cNvPicPr>
                  </pic:nvPicPr>
                  <pic:blipFill>
                    <a:blip r:embed="rId105" cstate="print"/>
                    <a:srcRect/>
                    <a:stretch>
                      <a:fillRect/>
                    </a:stretch>
                  </pic:blipFill>
                  <pic:spPr bwMode="auto">
                    <a:xfrm>
                      <a:off x="0" y="0"/>
                      <a:ext cx="5943600" cy="2802708"/>
                    </a:xfrm>
                    <a:prstGeom prst="rect">
                      <a:avLst/>
                    </a:prstGeom>
                    <a:noFill/>
                    <a:ln w="9525">
                      <a:noFill/>
                      <a:miter lim="800000"/>
                      <a:headEnd/>
                      <a:tailEnd/>
                    </a:ln>
                  </pic:spPr>
                </pic:pic>
              </a:graphicData>
            </a:graphic>
          </wp:inline>
        </w:drawing>
      </w:r>
    </w:p>
    <w:p w:rsidR="0042503B" w:rsidRPr="002E397A" w:rsidRDefault="0042503B" w:rsidP="0042503B">
      <w:pPr>
        <w:rPr>
          <w:rFonts w:ascii="Arial" w:hAnsi="Arial" w:cs="Arial"/>
          <w:color w:val="595858"/>
          <w:sz w:val="13"/>
          <w:szCs w:val="13"/>
          <w:shd w:val="clear" w:color="auto" w:fill="FFFFFF"/>
        </w:rPr>
      </w:pP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Amazing, right? This is by far my most favorite application of Linear Algebra in Data Science.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Now that you are acquainted with the basics of Computer Vision, it is time to </w:t>
      </w:r>
      <w:r>
        <w:rPr>
          <w:rFonts w:ascii="Arial" w:hAnsi="Arial" w:cs="Arial"/>
          <w:sz w:val="16"/>
          <w:szCs w:val="16"/>
        </w:rPr>
        <w:t xml:space="preserve">start your Computer Vision journey with 16 awesome </w:t>
      </w:r>
      <w:proofErr w:type="spellStart"/>
      <w:r>
        <w:rPr>
          <w:rFonts w:ascii="Arial" w:hAnsi="Arial" w:cs="Arial"/>
          <w:sz w:val="16"/>
          <w:szCs w:val="16"/>
        </w:rPr>
        <w:t>OpenCV</w:t>
      </w:r>
      <w:proofErr w:type="spellEnd"/>
      <w:r>
        <w:rPr>
          <w:rFonts w:ascii="Arial" w:hAnsi="Arial" w:cs="Arial"/>
          <w:sz w:val="16"/>
          <w:szCs w:val="16"/>
        </w:rPr>
        <w:t xml:space="preserve"> functions.</w:t>
      </w:r>
      <w:r w:rsidRPr="0042503B">
        <w:rPr>
          <w:rFonts w:ascii="Arial" w:hAnsi="Arial" w:cs="Arial"/>
          <w:sz w:val="16"/>
          <w:szCs w:val="16"/>
        </w:rPr>
        <w:t xml:space="preserve"> We also have a comprehensive course on </w:t>
      </w:r>
      <w:r>
        <w:rPr>
          <w:rFonts w:ascii="Arial" w:hAnsi="Arial" w:cs="Arial"/>
          <w:sz w:val="16"/>
          <w:szCs w:val="16"/>
        </w:rPr>
        <w:t>Computer Vision using Deep Learning</w:t>
      </w:r>
      <w:r w:rsidRPr="0042503B">
        <w:rPr>
          <w:rFonts w:ascii="Arial" w:hAnsi="Arial" w:cs="Arial"/>
          <w:sz w:val="16"/>
          <w:szCs w:val="16"/>
        </w:rPr>
        <w:t> in which you can work on real-life Computer Vision case studies!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End Notes</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My aim here was to make Linear Algebra a bit more interesting than you might have imagined previously. Personally for me, learning about applications of a subject motivates me to learn more about it.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am sure you are as impressed with these applications as I am. Or perhaps you know of some other applications that I could add to the list? Let me know in the comments section below.</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Table of contents</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Motivation – Why learn Linear Algebra?</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Representation of problems in Linear Algebra</w:t>
      </w:r>
      <w:r w:rsidRPr="0042503B">
        <w:rPr>
          <w:rFonts w:ascii="Arial" w:hAnsi="Arial" w:cs="Arial"/>
          <w:sz w:val="16"/>
          <w:szCs w:val="16"/>
        </w:rPr>
        <w:br/>
        <w:t xml:space="preserve">2.1. </w:t>
      </w:r>
      <w:proofErr w:type="spellStart"/>
      <w:r w:rsidRPr="0042503B">
        <w:rPr>
          <w:rFonts w:ascii="Arial" w:hAnsi="Arial" w:cs="Arial"/>
          <w:sz w:val="16"/>
          <w:szCs w:val="16"/>
        </w:rPr>
        <w:t>Visualising</w:t>
      </w:r>
      <w:proofErr w:type="spellEnd"/>
      <w:r w:rsidRPr="0042503B">
        <w:rPr>
          <w:rFonts w:ascii="Arial" w:hAnsi="Arial" w:cs="Arial"/>
          <w:sz w:val="16"/>
          <w:szCs w:val="16"/>
        </w:rPr>
        <w:t xml:space="preserve"> the problem: Line</w:t>
      </w:r>
      <w:r w:rsidRPr="0042503B">
        <w:rPr>
          <w:rFonts w:ascii="Arial" w:hAnsi="Arial" w:cs="Arial"/>
          <w:sz w:val="16"/>
          <w:szCs w:val="16"/>
        </w:rPr>
        <w:br/>
        <w:t>2.2. Complicate the problem</w:t>
      </w:r>
      <w:r w:rsidRPr="0042503B">
        <w:rPr>
          <w:rFonts w:ascii="Arial" w:hAnsi="Arial" w:cs="Arial"/>
          <w:sz w:val="16"/>
          <w:szCs w:val="16"/>
        </w:rPr>
        <w:br/>
        <w:t>2.3. Planes</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Matrix</w:t>
      </w:r>
      <w:r w:rsidRPr="0042503B">
        <w:rPr>
          <w:rFonts w:ascii="Arial" w:hAnsi="Arial" w:cs="Arial"/>
          <w:sz w:val="16"/>
          <w:szCs w:val="16"/>
        </w:rPr>
        <w:br/>
        <w:t>3.1 Terms related to Matrix</w:t>
      </w:r>
      <w:r w:rsidRPr="0042503B">
        <w:rPr>
          <w:rFonts w:ascii="Arial" w:hAnsi="Arial" w:cs="Arial"/>
          <w:sz w:val="16"/>
          <w:szCs w:val="16"/>
        </w:rPr>
        <w:br/>
        <w:t>3.2 Basic operations on Matrix</w:t>
      </w:r>
      <w:r w:rsidRPr="0042503B">
        <w:rPr>
          <w:rFonts w:ascii="Arial" w:hAnsi="Arial" w:cs="Arial"/>
          <w:sz w:val="16"/>
          <w:szCs w:val="16"/>
        </w:rPr>
        <w:br/>
        <w:t>3.3 Representing in Matrix form</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Solving the problem</w:t>
      </w:r>
      <w:r w:rsidRPr="0042503B">
        <w:rPr>
          <w:rFonts w:ascii="Arial" w:hAnsi="Arial" w:cs="Arial"/>
          <w:sz w:val="16"/>
          <w:szCs w:val="16"/>
        </w:rPr>
        <w:br/>
        <w:t>4.1. Row Echelon form</w:t>
      </w:r>
      <w:r w:rsidRPr="0042503B">
        <w:rPr>
          <w:rFonts w:ascii="Arial" w:hAnsi="Arial" w:cs="Arial"/>
          <w:sz w:val="16"/>
          <w:szCs w:val="16"/>
        </w:rPr>
        <w:br/>
        <w:t>4.2. Inverse of a Matrix</w:t>
      </w:r>
      <w:r w:rsidRPr="0042503B">
        <w:rPr>
          <w:rFonts w:ascii="Arial" w:hAnsi="Arial" w:cs="Arial"/>
          <w:sz w:val="16"/>
          <w:szCs w:val="16"/>
        </w:rPr>
        <w:br/>
        <w:t>4.2.1  Finding Inverse</w:t>
      </w:r>
      <w:r w:rsidRPr="0042503B">
        <w:rPr>
          <w:rFonts w:ascii="Arial" w:hAnsi="Arial" w:cs="Arial"/>
          <w:sz w:val="16"/>
          <w:szCs w:val="16"/>
        </w:rPr>
        <w:br/>
        <w:t>4.2.2 The power of Matrices: solving the equations in one go</w:t>
      </w:r>
      <w:r w:rsidRPr="0042503B">
        <w:rPr>
          <w:rFonts w:ascii="Arial" w:hAnsi="Arial" w:cs="Arial"/>
          <w:sz w:val="16"/>
          <w:szCs w:val="16"/>
        </w:rPr>
        <w:br/>
        <w:t>4.2.3 Use of Inverse in Data Science</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proofErr w:type="spellStart"/>
      <w:r w:rsidRPr="0042503B">
        <w:rPr>
          <w:rFonts w:ascii="Arial" w:hAnsi="Arial" w:cs="Arial"/>
          <w:sz w:val="16"/>
          <w:szCs w:val="16"/>
        </w:rPr>
        <w:t>Eigenvalues</w:t>
      </w:r>
      <w:proofErr w:type="spellEnd"/>
      <w:r w:rsidRPr="0042503B">
        <w:rPr>
          <w:rFonts w:ascii="Arial" w:hAnsi="Arial" w:cs="Arial"/>
          <w:sz w:val="16"/>
          <w:szCs w:val="16"/>
        </w:rPr>
        <w:t xml:space="preserve"> and Eigenvectors</w:t>
      </w:r>
      <w:r w:rsidRPr="0042503B">
        <w:rPr>
          <w:rFonts w:ascii="Arial" w:hAnsi="Arial" w:cs="Arial"/>
          <w:sz w:val="16"/>
          <w:szCs w:val="16"/>
        </w:rPr>
        <w:br/>
        <w:t>5.1 Finding Eigenvectors</w:t>
      </w:r>
      <w:r w:rsidRPr="0042503B">
        <w:rPr>
          <w:rFonts w:ascii="Arial" w:hAnsi="Arial" w:cs="Arial"/>
          <w:sz w:val="16"/>
          <w:szCs w:val="16"/>
        </w:rPr>
        <w:br/>
        <w:t>5.2 Use of Eigenvectors in Data Science: PCA algorithm</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Singular Value Decomposition of a Matrix</w:t>
      </w:r>
    </w:p>
    <w:p w:rsidR="0042503B" w:rsidRPr="0042503B" w:rsidRDefault="0042503B" w:rsidP="00A66BC5">
      <w:pPr>
        <w:numPr>
          <w:ilvl w:val="0"/>
          <w:numId w:val="114"/>
        </w:numPr>
        <w:shd w:val="clear" w:color="auto" w:fill="FFFFFF"/>
        <w:spacing w:before="100" w:beforeAutospacing="1" w:after="100" w:afterAutospacing="1" w:line="240" w:lineRule="auto"/>
        <w:rPr>
          <w:rFonts w:ascii="Arial" w:hAnsi="Arial" w:cs="Arial"/>
          <w:sz w:val="16"/>
          <w:szCs w:val="16"/>
        </w:rPr>
      </w:pPr>
      <w:r w:rsidRPr="0042503B">
        <w:rPr>
          <w:rFonts w:ascii="Arial" w:hAnsi="Arial" w:cs="Arial"/>
          <w:sz w:val="16"/>
          <w:szCs w:val="16"/>
        </w:rPr>
        <w:t>End Notes</w:t>
      </w:r>
    </w:p>
    <w:p w:rsidR="0042503B" w:rsidRDefault="0042503B" w:rsidP="0042503B">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lastRenderedPageBreak/>
        <w:t>1. Motivation – Why learn Linear Algebra?</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I would like to present 4 scenarios to showcase why learning Linear Algebra is important, if you are learning Data Science and Machine Learning.</w:t>
      </w:r>
    </w:p>
    <w:p w:rsidR="0042503B" w:rsidRDefault="0042503B" w:rsidP="0042503B">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Scenario 1:</w:t>
      </w:r>
    </w:p>
    <w:p w:rsidR="0042503B" w:rsidRDefault="0042503B" w:rsidP="0042503B">
      <w:pPr>
        <w:pStyle w:val="ListParagraph"/>
      </w:pPr>
      <w:r>
        <w:rPr>
          <w:noProof/>
        </w:rPr>
        <w:drawing>
          <wp:inline distT="0" distB="0" distL="0" distR="0">
            <wp:extent cx="2859405" cy="2144395"/>
            <wp:effectExtent l="19050" t="0" r="0" b="0"/>
            <wp:docPr id="110" name="Picture 110" descr="https://s3-ap-south-1.amazonaws.com/av-blog-media/wp-content/uploads/2017/05/24174007/gaillardia_blanket_flowers_perennial_221655-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3-ap-south-1.amazonaws.com/av-blog-media/wp-content/uploads/2017/05/24174007/gaillardia_blanket_flowers_perennial_221655-300x225.jpg"/>
                    <pic:cNvPicPr>
                      <a:picLocks noChangeAspect="1" noChangeArrowheads="1"/>
                    </pic:cNvPicPr>
                  </pic:nvPicPr>
                  <pic:blipFill>
                    <a:blip r:embed="rId106" cstate="print"/>
                    <a:srcRect/>
                    <a:stretch>
                      <a:fillRect/>
                    </a:stretch>
                  </pic:blipFill>
                  <pic:spPr bwMode="auto">
                    <a:xfrm>
                      <a:off x="0" y="0"/>
                      <a:ext cx="2859405" cy="2144395"/>
                    </a:xfrm>
                    <a:prstGeom prst="rect">
                      <a:avLst/>
                    </a:prstGeom>
                    <a:noFill/>
                    <a:ln w="9525">
                      <a:noFill/>
                      <a:miter lim="800000"/>
                      <a:headEnd/>
                      <a:tailEnd/>
                    </a:ln>
                  </pic:spPr>
                </pic:pic>
              </a:graphicData>
            </a:graphic>
          </wp:inline>
        </w:drawing>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What do you see when you look at the image above? You most likely said flower, leaves -not too difficult. But, if I ask you to write that logic so that a computer can do the same for you – it will be a very difficult task (to say the least).</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You were able to identify the flower because the human brain has gone through million years of evolution. We do not understand what goes in the background to be able to tell whether the </w:t>
      </w:r>
      <w:proofErr w:type="spellStart"/>
      <w:r w:rsidRPr="0042503B">
        <w:rPr>
          <w:rFonts w:ascii="Arial" w:hAnsi="Arial" w:cs="Arial"/>
          <w:sz w:val="16"/>
          <w:szCs w:val="16"/>
        </w:rPr>
        <w:t>colour</w:t>
      </w:r>
      <w:proofErr w:type="spellEnd"/>
      <w:r w:rsidRPr="0042503B">
        <w:rPr>
          <w:rFonts w:ascii="Arial" w:hAnsi="Arial" w:cs="Arial"/>
          <w:sz w:val="16"/>
          <w:szCs w:val="16"/>
        </w:rPr>
        <w:t xml:space="preserve"> in the picture is red or black. We have somehow trained our brains to automatically perform this task.</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But making a computer do the same task is not an easy task, and is an active area of research in Machine Learning and Computer Science in general. But before we work on identifying attributes in an image, let us ponder over a particular question- How does a machine stores this image?</w:t>
      </w:r>
    </w:p>
    <w:p w:rsidR="0042503B" w:rsidRPr="0042503B" w:rsidRDefault="0042503B" w:rsidP="0042503B">
      <w:pPr>
        <w:pStyle w:val="NormalWeb"/>
        <w:shd w:val="clear" w:color="auto" w:fill="FFFFFF"/>
        <w:spacing w:before="0" w:beforeAutospacing="0" w:after="183" w:afterAutospacing="0"/>
        <w:rPr>
          <w:rFonts w:ascii="Arial" w:hAnsi="Arial" w:cs="Arial"/>
          <w:sz w:val="16"/>
          <w:szCs w:val="16"/>
        </w:rPr>
      </w:pPr>
      <w:r w:rsidRPr="0042503B">
        <w:rPr>
          <w:rFonts w:ascii="Arial" w:hAnsi="Arial" w:cs="Arial"/>
          <w:sz w:val="16"/>
          <w:szCs w:val="16"/>
        </w:rPr>
        <w:t xml:space="preserve">You probably know that computers of today are designed to process only 0 and 1. So how can an image such as above with multiple attributes like </w:t>
      </w:r>
      <w:proofErr w:type="spellStart"/>
      <w:r w:rsidRPr="0042503B">
        <w:rPr>
          <w:rFonts w:ascii="Arial" w:hAnsi="Arial" w:cs="Arial"/>
          <w:sz w:val="16"/>
          <w:szCs w:val="16"/>
        </w:rPr>
        <w:t>colour</w:t>
      </w:r>
      <w:proofErr w:type="spellEnd"/>
      <w:r w:rsidRPr="0042503B">
        <w:rPr>
          <w:rFonts w:ascii="Arial" w:hAnsi="Arial" w:cs="Arial"/>
          <w:sz w:val="16"/>
          <w:szCs w:val="16"/>
        </w:rPr>
        <w:t xml:space="preserve"> be stored in a computer? This is achieved by storing the pixel intensities in a construct called </w:t>
      </w:r>
      <w:r w:rsidRPr="0042503B">
        <w:rPr>
          <w:rStyle w:val="Strong"/>
          <w:rFonts w:ascii="Arial" w:eastAsiaTheme="majorEastAsia" w:hAnsi="Arial" w:cs="Arial"/>
          <w:sz w:val="16"/>
          <w:szCs w:val="16"/>
        </w:rPr>
        <w:t>Matrix. </w:t>
      </w:r>
      <w:r w:rsidRPr="0042503B">
        <w:rPr>
          <w:rFonts w:ascii="Arial" w:hAnsi="Arial" w:cs="Arial"/>
          <w:sz w:val="16"/>
          <w:szCs w:val="16"/>
        </w:rPr>
        <w:t xml:space="preserve">Then, this matrix can be processed to identify </w:t>
      </w:r>
      <w:proofErr w:type="spellStart"/>
      <w:r w:rsidRPr="0042503B">
        <w:rPr>
          <w:rFonts w:ascii="Arial" w:hAnsi="Arial" w:cs="Arial"/>
          <w:sz w:val="16"/>
          <w:szCs w:val="16"/>
        </w:rPr>
        <w:t>colours</w:t>
      </w:r>
      <w:proofErr w:type="spellEnd"/>
      <w:r w:rsidRPr="0042503B">
        <w:rPr>
          <w:rFonts w:ascii="Arial" w:hAnsi="Arial" w:cs="Arial"/>
          <w:sz w:val="16"/>
          <w:szCs w:val="16"/>
        </w:rPr>
        <w:t xml:space="preserve"> etc.</w:t>
      </w:r>
    </w:p>
    <w:p w:rsidR="0042503B" w:rsidRDefault="0042503B" w:rsidP="0042503B">
      <w:pPr>
        <w:pStyle w:val="ListParagraph"/>
        <w:rPr>
          <w:rFonts w:ascii="Arial" w:hAnsi="Arial" w:cs="Arial"/>
          <w:sz w:val="16"/>
          <w:szCs w:val="16"/>
          <w:shd w:val="clear" w:color="auto" w:fill="FFFFFF"/>
        </w:rPr>
      </w:pPr>
      <w:r w:rsidRPr="0042503B">
        <w:rPr>
          <w:rFonts w:ascii="Arial" w:hAnsi="Arial" w:cs="Arial"/>
          <w:sz w:val="16"/>
          <w:szCs w:val="16"/>
          <w:shd w:val="clear" w:color="auto" w:fill="FFFFFF"/>
        </w:rPr>
        <w:t>So any operation which you want to perform on this image would likely use Linear Algebra and matrices at the back end.</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Scenario 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If you are somewhat familiar with the Data Science domain, you might have heard about the world “XGBOOST” – an algorithm employed most frequently by winners of Data Science Competitions. It stores the numeric data in the form of </w:t>
      </w:r>
      <w:r w:rsidRPr="00A66BC5">
        <w:rPr>
          <w:rStyle w:val="Strong"/>
          <w:rFonts w:ascii="Arial" w:eastAsiaTheme="majorEastAsia" w:hAnsi="Arial" w:cs="Arial"/>
          <w:sz w:val="16"/>
          <w:szCs w:val="16"/>
        </w:rPr>
        <w:t>Matrix</w:t>
      </w:r>
      <w:r w:rsidRPr="00A66BC5">
        <w:rPr>
          <w:rFonts w:ascii="Arial" w:hAnsi="Arial" w:cs="Arial"/>
          <w:sz w:val="16"/>
          <w:szCs w:val="16"/>
        </w:rPr>
        <w:t> to give predictions. It enables XGBOOST to process data faster and provide more accurate results. Moreover, not just XGBOOST but various other algorithms use Matrices to store and process data.</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 </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Scenario 3:</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Deep Learning- the new buzz word in town employs Matrices to store inputs such as image or speech or text to give a state-of-the-art solution to these problems. Weights learned by a Neural Network are also stored in Matrices. Below is a graphical representation of weights stored in a Matrix.</w:t>
      </w:r>
    </w:p>
    <w:p w:rsidR="00A66BC5" w:rsidRDefault="00A66BC5" w:rsidP="00A66BC5">
      <w:pPr>
        <w:pStyle w:val="ListParagraph"/>
      </w:pPr>
      <w:r>
        <w:rPr>
          <w:noProof/>
        </w:rPr>
        <w:lastRenderedPageBreak/>
        <w:drawing>
          <wp:inline distT="0" distB="0" distL="0" distR="0">
            <wp:extent cx="2421890" cy="2505075"/>
            <wp:effectExtent l="19050" t="0" r="0" b="0"/>
            <wp:docPr id="113" name="Picture 113" descr="https://s3-ap-south-1.amazonaws.com/av-blog-media/wp-content/uploads/2017/05/24180809/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3-ap-south-1.amazonaws.com/av-blog-media/wp-content/uploads/2017/05/24180809/weight.jpg"/>
                    <pic:cNvPicPr>
                      <a:picLocks noChangeAspect="1" noChangeArrowheads="1"/>
                    </pic:cNvPicPr>
                  </pic:nvPicPr>
                  <pic:blipFill>
                    <a:blip r:embed="rId107" cstate="print"/>
                    <a:srcRect/>
                    <a:stretch>
                      <a:fillRect/>
                    </a:stretch>
                  </pic:blipFill>
                  <pic:spPr bwMode="auto">
                    <a:xfrm>
                      <a:off x="0" y="0"/>
                      <a:ext cx="2421890" cy="2505075"/>
                    </a:xfrm>
                    <a:prstGeom prst="rect">
                      <a:avLst/>
                    </a:prstGeom>
                    <a:noFill/>
                    <a:ln w="9525">
                      <a:noFill/>
                      <a:miter lim="800000"/>
                      <a:headEnd/>
                      <a:tailEnd/>
                    </a:ln>
                  </pic:spPr>
                </pic:pic>
              </a:graphicData>
            </a:graphic>
          </wp:inline>
        </w:drawing>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Scenario 4:</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Another active area of research in Machine Learning is dealing with text and the most common techniques employed are Bag of Words, Term Document Matrix etc. All these techniques in a very similar manner store </w:t>
      </w:r>
      <w:proofErr w:type="gramStart"/>
      <w:r w:rsidRPr="00A66BC5">
        <w:rPr>
          <w:rFonts w:ascii="Arial" w:hAnsi="Arial" w:cs="Arial"/>
          <w:sz w:val="16"/>
          <w:szCs w:val="16"/>
        </w:rPr>
        <w:t>counts(</w:t>
      </w:r>
      <w:proofErr w:type="gramEnd"/>
      <w:r w:rsidRPr="00A66BC5">
        <w:rPr>
          <w:rFonts w:ascii="Arial" w:hAnsi="Arial" w:cs="Arial"/>
          <w:sz w:val="16"/>
          <w:szCs w:val="16"/>
        </w:rPr>
        <w:t>or something similar) of words in documents and store this frequency count in a Matrix form to perform tasks like Semantic analysis, Language translation, Language generation etc.</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So, now you would understand the importance of Linear Algebra in machine learning. We have seen image, text or any data, in general, employing matrices to store and process data. This should be motivation enough to go through the material below to get you started on Linear Algebra. This is a relatively long guide, but it builds Linear Algebra from the ground up.</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2. Representation of problems in Linear Algebra</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Let’s start with a simple problem. Suppose that price of 1 ball &amp; 2 </w:t>
      </w:r>
      <w:proofErr w:type="gramStart"/>
      <w:r w:rsidRPr="00A66BC5">
        <w:rPr>
          <w:rFonts w:ascii="Arial" w:hAnsi="Arial" w:cs="Arial"/>
          <w:sz w:val="16"/>
          <w:szCs w:val="16"/>
        </w:rPr>
        <w:t>bat</w:t>
      </w:r>
      <w:proofErr w:type="gramEnd"/>
      <w:r w:rsidRPr="00A66BC5">
        <w:rPr>
          <w:rFonts w:ascii="Arial" w:hAnsi="Arial" w:cs="Arial"/>
          <w:sz w:val="16"/>
          <w:szCs w:val="16"/>
        </w:rPr>
        <w:t xml:space="preserve"> or 2 ball and 1 bat is 100 units. We need to find price of a ball and a bat.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Suppose the price of a bat is Rs ‘x’ and the price of a ball is Rs ‘y’. Values of ‘x’ and ‘y’ can be anything depending on the situation i.e. ‘x’ and ‘y’ </w:t>
      </w:r>
      <w:proofErr w:type="gramStart"/>
      <w:r w:rsidRPr="00A66BC5">
        <w:rPr>
          <w:rFonts w:ascii="Arial" w:hAnsi="Arial" w:cs="Arial"/>
          <w:sz w:val="16"/>
          <w:szCs w:val="16"/>
        </w:rPr>
        <w:t>are</w:t>
      </w:r>
      <w:proofErr w:type="gramEnd"/>
      <w:r w:rsidRPr="00A66BC5">
        <w:rPr>
          <w:rFonts w:ascii="Arial" w:hAnsi="Arial" w:cs="Arial"/>
          <w:sz w:val="16"/>
          <w:szCs w:val="16"/>
        </w:rPr>
        <w:t xml:space="preserve"> variables.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Let’s translate this in mathematical form –</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 xml:space="preserve">2x + y = 100 </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1)</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Similarly, for the second condition-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x + 2y</w:t>
      </w:r>
      <w:proofErr w:type="gramStart"/>
      <w:r w:rsidRPr="00A66BC5">
        <w:rPr>
          <w:rStyle w:val="HTMLCode"/>
          <w:rFonts w:ascii="Consolas" w:eastAsiaTheme="majorEastAsia" w:hAnsi="Consolas" w:cs="Consolas"/>
          <w:sz w:val="16"/>
          <w:szCs w:val="16"/>
          <w:shd w:val="clear" w:color="auto" w:fill="F9F2F4"/>
        </w:rPr>
        <w:t>  =</w:t>
      </w:r>
      <w:proofErr w:type="gramEnd"/>
      <w:r w:rsidRPr="00A66BC5">
        <w:rPr>
          <w:rStyle w:val="HTMLCode"/>
          <w:rFonts w:ascii="Consolas" w:eastAsiaTheme="majorEastAsia" w:hAnsi="Consolas" w:cs="Consolas"/>
          <w:sz w:val="16"/>
          <w:szCs w:val="16"/>
          <w:shd w:val="clear" w:color="auto" w:fill="F9F2F4"/>
        </w:rPr>
        <w:t>  100 ..............(2)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to find the prices of bat and ball, we need the values of ‘x’ and ‘y’ such that it satisfies both the equations. The basic problem of linear algebra is to find these values of ‘x’ and ‘y’ i.e. the solution of a set of linear equations.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Emphasis"/>
          <w:rFonts w:ascii="Arial" w:hAnsi="Arial" w:cs="Arial"/>
          <w:sz w:val="16"/>
          <w:szCs w:val="16"/>
        </w:rPr>
        <w:t>Broadly speaking, in linear algebra data is represented in the form of linear equations. These linear equations are in turn represented in the form of matrices and vectors.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The number of variables as well as the number of equations may vary depending upon the condition, but the representation is in form of matrices and vectors.</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 xml:space="preserve">2.1 </w:t>
      </w:r>
      <w:proofErr w:type="spellStart"/>
      <w:r>
        <w:rPr>
          <w:rFonts w:ascii="Arial" w:hAnsi="Arial" w:cs="Arial"/>
          <w:color w:val="333333"/>
          <w:sz w:val="18"/>
          <w:szCs w:val="18"/>
        </w:rPr>
        <w:t>Visualise</w:t>
      </w:r>
      <w:proofErr w:type="spellEnd"/>
      <w:r>
        <w:rPr>
          <w:rFonts w:ascii="Arial" w:hAnsi="Arial" w:cs="Arial"/>
          <w:color w:val="333333"/>
          <w:sz w:val="18"/>
          <w:szCs w:val="18"/>
        </w:rPr>
        <w:t xml:space="preserve"> the problem</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It is usually helpful to visualize data problems. Let us see if that helps in this case.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Linear equations represent flat objects. We will start with the simplest one to understand i.e. line. A line corresponding to an equation is the set of all the points which satisfy the given equation. For example,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lastRenderedPageBreak/>
        <w:t>Points (50</w:t>
      </w:r>
      <w:proofErr w:type="gramStart"/>
      <w:r w:rsidRPr="00A66BC5">
        <w:rPr>
          <w:rFonts w:ascii="Arial" w:hAnsi="Arial" w:cs="Arial"/>
          <w:sz w:val="16"/>
          <w:szCs w:val="16"/>
        </w:rPr>
        <w:t>,0</w:t>
      </w:r>
      <w:proofErr w:type="gramEnd"/>
      <w:r w:rsidRPr="00A66BC5">
        <w:rPr>
          <w:rFonts w:ascii="Arial" w:hAnsi="Arial" w:cs="Arial"/>
          <w:sz w:val="16"/>
          <w:szCs w:val="16"/>
        </w:rPr>
        <w:t>) , (0,100), (100/3,100/3) and (30,40) satisfy our  equation (1) . So these points should lie on the line corresponding to our equation (1). Similarly, (0</w:t>
      </w:r>
      <w:proofErr w:type="gramStart"/>
      <w:r w:rsidRPr="00A66BC5">
        <w:rPr>
          <w:rFonts w:ascii="Arial" w:hAnsi="Arial" w:cs="Arial"/>
          <w:sz w:val="16"/>
          <w:szCs w:val="16"/>
        </w:rPr>
        <w:t>,50</w:t>
      </w:r>
      <w:proofErr w:type="gramEnd"/>
      <w:r w:rsidRPr="00A66BC5">
        <w:rPr>
          <w:rFonts w:ascii="Arial" w:hAnsi="Arial" w:cs="Arial"/>
          <w:sz w:val="16"/>
          <w:szCs w:val="16"/>
        </w:rPr>
        <w:t>),(100,0),(100/3,100/3) are some of the points that satisfy equation (2).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in this situation, we want both of the conditions to be satisfied i.e. the point which lies on both the lines.  Intuitively, we want to find the intersection point of both the lines as shown in the figure below.</w:t>
      </w:r>
    </w:p>
    <w:p w:rsidR="00A66BC5" w:rsidRDefault="00A66BC5" w:rsidP="00A66BC5">
      <w:pPr>
        <w:pStyle w:val="ListParagraph"/>
      </w:pPr>
    </w:p>
    <w:p w:rsidR="00A66BC5" w:rsidRDefault="00A66BC5" w:rsidP="00A66BC5">
      <w:pPr>
        <w:pStyle w:val="ListParagraph"/>
      </w:pPr>
      <w:r>
        <w:rPr>
          <w:noProof/>
        </w:rPr>
        <w:drawing>
          <wp:inline distT="0" distB="0" distL="0" distR="0">
            <wp:extent cx="2441517" cy="1429789"/>
            <wp:effectExtent l="19050" t="0" r="0" b="0"/>
            <wp:docPr id="116" name="Picture 116" descr="https://s3-ap-south-1.amazonaws.com/av-blog-media/wp-content/uploads/2017/05/23120114/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3-ap-south-1.amazonaws.com/av-blog-media/wp-content/uploads/2017/05/23120114/LA-1.png"/>
                    <pic:cNvPicPr>
                      <a:picLocks noChangeAspect="1" noChangeArrowheads="1"/>
                    </pic:cNvPicPr>
                  </pic:nvPicPr>
                  <pic:blipFill>
                    <a:blip r:embed="rId108" cstate="print"/>
                    <a:srcRect/>
                    <a:stretch>
                      <a:fillRect/>
                    </a:stretch>
                  </pic:blipFill>
                  <pic:spPr bwMode="auto">
                    <a:xfrm>
                      <a:off x="0" y="0"/>
                      <a:ext cx="2442718" cy="1430492"/>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Let’s solve the problem by elementary algebraic operations like addition, subtraction and substitution.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 xml:space="preserve">2x + y = 100 </w:t>
      </w:r>
      <w:proofErr w:type="gramStart"/>
      <w:r w:rsidRPr="00A66BC5">
        <w:rPr>
          <w:rStyle w:val="HTMLCode"/>
          <w:rFonts w:ascii="Consolas" w:hAnsi="Consolas" w:cs="Consolas"/>
          <w:sz w:val="16"/>
          <w:szCs w:val="16"/>
          <w:shd w:val="clear" w:color="auto" w:fill="F9F2F4"/>
        </w:rPr>
        <w:t>.............(</w:t>
      </w:r>
      <w:proofErr w:type="gramEnd"/>
      <w:r w:rsidRPr="00A66BC5">
        <w:rPr>
          <w:rStyle w:val="HTMLCode"/>
          <w:rFonts w:ascii="Consolas" w:hAnsi="Consolas" w:cs="Consolas"/>
          <w:sz w:val="16"/>
          <w:szCs w:val="16"/>
          <w:shd w:val="clear" w:color="auto" w:fill="F9F2F4"/>
        </w:rPr>
        <w:t>1)</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 xml:space="preserve">x + 2y = 100 </w:t>
      </w:r>
      <w:proofErr w:type="gramStart"/>
      <w:r w:rsidRPr="00A66BC5">
        <w:rPr>
          <w:rStyle w:val="HTMLCode"/>
          <w:rFonts w:ascii="Consolas" w:hAnsi="Consolas" w:cs="Consolas"/>
          <w:sz w:val="16"/>
          <w:szCs w:val="16"/>
          <w:shd w:val="clear" w:color="auto" w:fill="F9F2F4"/>
        </w:rPr>
        <w:t>..........(</w:t>
      </w:r>
      <w:proofErr w:type="gramEnd"/>
      <w:r w:rsidRPr="00A66BC5">
        <w:rPr>
          <w:rStyle w:val="HTMLCode"/>
          <w:rFonts w:ascii="Consolas" w:hAnsi="Consolas" w:cs="Consolas"/>
          <w:sz w:val="16"/>
          <w:szCs w:val="16"/>
          <w:shd w:val="clear" w:color="auto" w:fill="F9F2F4"/>
        </w:rPr>
        <w:t>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from</w:t>
      </w:r>
      <w:proofErr w:type="gramEnd"/>
      <w:r w:rsidRPr="00A66BC5">
        <w:rPr>
          <w:rFonts w:ascii="Arial" w:hAnsi="Arial" w:cs="Arial"/>
          <w:sz w:val="16"/>
          <w:szCs w:val="16"/>
        </w:rPr>
        <w:t xml:space="preserve"> equation (1)-</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y = (100- x)/2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put</w:t>
      </w:r>
      <w:proofErr w:type="gramEnd"/>
      <w:r w:rsidRPr="00A66BC5">
        <w:rPr>
          <w:rFonts w:ascii="Arial" w:hAnsi="Arial" w:cs="Arial"/>
          <w:sz w:val="16"/>
          <w:szCs w:val="16"/>
        </w:rPr>
        <w:t xml:space="preserve"> value of y in equation (2)-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x + 2*(100-x)/2 = 100</w:t>
      </w:r>
      <w:proofErr w:type="gramStart"/>
      <w:r w:rsidRPr="00A66BC5">
        <w:rPr>
          <w:rStyle w:val="HTMLCode"/>
          <w:rFonts w:ascii="Consolas" w:hAnsi="Consolas" w:cs="Consolas"/>
          <w:sz w:val="16"/>
          <w:szCs w:val="16"/>
          <w:shd w:val="clear" w:color="auto" w:fill="F9F2F4"/>
        </w:rPr>
        <w:t>......(</w:t>
      </w:r>
      <w:proofErr w:type="gramEnd"/>
      <w:r w:rsidRPr="00A66BC5">
        <w:rPr>
          <w:rStyle w:val="HTMLCode"/>
          <w:rFonts w:ascii="Consolas" w:hAnsi="Consolas" w:cs="Consolas"/>
          <w:sz w:val="16"/>
          <w:szCs w:val="16"/>
          <w:shd w:val="clear" w:color="auto" w:fill="F9F2F4"/>
        </w:rPr>
        <w:t>3) </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since the equation (3) is an equation in single variable x, it can be solved for </w:t>
      </w:r>
      <w:r w:rsidRPr="00A66BC5">
        <w:rPr>
          <w:rStyle w:val="Strong"/>
          <w:rFonts w:ascii="Arial" w:eastAsiaTheme="majorEastAsia" w:hAnsi="Arial" w:cs="Arial"/>
          <w:sz w:val="16"/>
          <w:szCs w:val="16"/>
        </w:rPr>
        <w:t>x</w:t>
      </w:r>
      <w:r w:rsidRPr="00A66BC5">
        <w:rPr>
          <w:rFonts w:ascii="Arial" w:hAnsi="Arial" w:cs="Arial"/>
          <w:sz w:val="16"/>
          <w:szCs w:val="16"/>
        </w:rPr>
        <w:t> and subsequently </w:t>
      </w:r>
      <w:r w:rsidRPr="00A66BC5">
        <w:rPr>
          <w:rStyle w:val="Strong"/>
          <w:rFonts w:ascii="Arial" w:eastAsiaTheme="majorEastAsia" w:hAnsi="Arial" w:cs="Arial"/>
          <w:sz w:val="16"/>
          <w:szCs w:val="16"/>
        </w:rPr>
        <w:t>y.</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That looks simple – let’s go one step further and explore.</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2.2 Let’s complicate the problem</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suppose you are given a set of three conditions with three variables each as given below and asked to find the values of all the variables. Let’s solve the problem and see what happens.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r w:rsidRPr="00A66BC5">
        <w:rPr>
          <w:rStyle w:val="HTMLCode"/>
          <w:rFonts w:ascii="Consolas" w:eastAsiaTheme="majorEastAsia" w:hAnsi="Consolas" w:cs="Consolas"/>
          <w:sz w:val="16"/>
          <w:szCs w:val="16"/>
          <w:shd w:val="clear" w:color="auto" w:fill="F9F2F4"/>
        </w:rPr>
        <w:t>x+y+z</w:t>
      </w:r>
      <w:proofErr w:type="spellEnd"/>
      <w:r w:rsidRPr="00A66BC5">
        <w:rPr>
          <w:rStyle w:val="HTMLCode"/>
          <w:rFonts w:ascii="Consolas" w:eastAsiaTheme="majorEastAsia" w:hAnsi="Consolas" w:cs="Consolas"/>
          <w:sz w:val="16"/>
          <w:szCs w:val="16"/>
          <w:shd w:val="clear" w:color="auto" w:fill="F9F2F4"/>
        </w:rPr>
        <w:t>=1</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4)</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2x+y=1</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5)</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5x+3y+2z=4</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6)</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From equation (4) we get,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z=1-x-y</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7)</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Substituting value of </w:t>
      </w:r>
      <w:r w:rsidRPr="00A66BC5">
        <w:rPr>
          <w:rStyle w:val="HTMLCode"/>
          <w:rFonts w:ascii="Consolas" w:eastAsiaTheme="majorEastAsia" w:hAnsi="Consolas" w:cs="Consolas"/>
          <w:sz w:val="16"/>
          <w:szCs w:val="16"/>
          <w:shd w:val="clear" w:color="auto" w:fill="F9F2F4"/>
        </w:rPr>
        <w:t>z</w:t>
      </w:r>
      <w:r w:rsidRPr="00A66BC5">
        <w:rPr>
          <w:rFonts w:ascii="Arial" w:hAnsi="Arial" w:cs="Arial"/>
          <w:sz w:val="16"/>
          <w:szCs w:val="16"/>
        </w:rPr>
        <w:t> in equation (6), we get –</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5x+3y+2(1-x-y</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4</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3x+y=2</w:t>
      </w:r>
      <w:proofErr w:type="gramStart"/>
      <w:r w:rsidRPr="00A66BC5">
        <w:rPr>
          <w:rStyle w:val="HTMLCode"/>
          <w:rFonts w:ascii="Consolas" w:eastAsiaTheme="majorEastAsia" w:hAnsi="Consolas" w:cs="Consolas"/>
          <w:sz w:val="16"/>
          <w:szCs w:val="16"/>
          <w:shd w:val="clear" w:color="auto" w:fill="F9F2F4"/>
        </w:rPr>
        <w:t>.....(</w:t>
      </w:r>
      <w:proofErr w:type="gramEnd"/>
      <w:r w:rsidRPr="00A66BC5">
        <w:rPr>
          <w:rStyle w:val="HTMLCode"/>
          <w:rFonts w:ascii="Consolas" w:eastAsiaTheme="majorEastAsia" w:hAnsi="Consolas" w:cs="Consolas"/>
          <w:sz w:val="16"/>
          <w:szCs w:val="16"/>
          <w:shd w:val="clear" w:color="auto" w:fill="F9F2F4"/>
        </w:rPr>
        <w:t>8)</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we can solve equations (8) and (5) as a case of two variables to find the values of ‘</w:t>
      </w:r>
      <w:r w:rsidRPr="00A66BC5">
        <w:rPr>
          <w:rStyle w:val="Strong"/>
          <w:rFonts w:ascii="Arial" w:eastAsiaTheme="majorEastAsia" w:hAnsi="Arial" w:cs="Arial"/>
          <w:sz w:val="16"/>
          <w:szCs w:val="16"/>
        </w:rPr>
        <w:t>x</w:t>
      </w:r>
      <w:r w:rsidRPr="00A66BC5">
        <w:rPr>
          <w:rFonts w:ascii="Arial" w:hAnsi="Arial" w:cs="Arial"/>
          <w:sz w:val="16"/>
          <w:szCs w:val="16"/>
        </w:rPr>
        <w:t>’ and ‘</w:t>
      </w:r>
      <w:r w:rsidRPr="00A66BC5">
        <w:rPr>
          <w:rStyle w:val="Strong"/>
          <w:rFonts w:ascii="Arial" w:eastAsiaTheme="majorEastAsia" w:hAnsi="Arial" w:cs="Arial"/>
          <w:sz w:val="16"/>
          <w:szCs w:val="16"/>
        </w:rPr>
        <w:t>y</w:t>
      </w:r>
      <w:r w:rsidRPr="00A66BC5">
        <w:rPr>
          <w:rFonts w:ascii="Arial" w:hAnsi="Arial" w:cs="Arial"/>
          <w:sz w:val="16"/>
          <w:szCs w:val="16"/>
        </w:rPr>
        <w:t xml:space="preserve">’ in the problem of bat and ball above. Once we </w:t>
      </w:r>
      <w:proofErr w:type="spellStart"/>
      <w:r w:rsidRPr="00A66BC5">
        <w:rPr>
          <w:rFonts w:ascii="Arial" w:hAnsi="Arial" w:cs="Arial"/>
          <w:sz w:val="16"/>
          <w:szCs w:val="16"/>
        </w:rPr>
        <w:t>know‘</w:t>
      </w:r>
      <w:r w:rsidRPr="00A66BC5">
        <w:rPr>
          <w:rStyle w:val="Strong"/>
          <w:rFonts w:ascii="Arial" w:eastAsiaTheme="majorEastAsia" w:hAnsi="Arial" w:cs="Arial"/>
          <w:sz w:val="16"/>
          <w:szCs w:val="16"/>
        </w:rPr>
        <w:t>x</w:t>
      </w:r>
      <w:proofErr w:type="spellEnd"/>
      <w:r w:rsidRPr="00A66BC5">
        <w:rPr>
          <w:rFonts w:ascii="Arial" w:hAnsi="Arial" w:cs="Arial"/>
          <w:sz w:val="16"/>
          <w:szCs w:val="16"/>
        </w:rPr>
        <w:t>’ and ‘</w:t>
      </w:r>
      <w:r w:rsidRPr="00A66BC5">
        <w:rPr>
          <w:rStyle w:val="Strong"/>
          <w:rFonts w:ascii="Arial" w:eastAsiaTheme="majorEastAsia" w:hAnsi="Arial" w:cs="Arial"/>
          <w:sz w:val="16"/>
          <w:szCs w:val="16"/>
        </w:rPr>
        <w:t>y</w:t>
      </w:r>
      <w:r w:rsidRPr="00A66BC5">
        <w:rPr>
          <w:rFonts w:ascii="Arial" w:hAnsi="Arial" w:cs="Arial"/>
          <w:sz w:val="16"/>
          <w:szCs w:val="16"/>
        </w:rPr>
        <w:t>’, we can use (7</w:t>
      </w:r>
      <w:proofErr w:type="gramStart"/>
      <w:r w:rsidRPr="00A66BC5">
        <w:rPr>
          <w:rFonts w:ascii="Arial" w:hAnsi="Arial" w:cs="Arial"/>
          <w:sz w:val="16"/>
          <w:szCs w:val="16"/>
        </w:rPr>
        <w:t>)  to</w:t>
      </w:r>
      <w:proofErr w:type="gramEnd"/>
      <w:r w:rsidRPr="00A66BC5">
        <w:rPr>
          <w:rFonts w:ascii="Arial" w:hAnsi="Arial" w:cs="Arial"/>
          <w:sz w:val="16"/>
          <w:szCs w:val="16"/>
        </w:rPr>
        <w:t xml:space="preserve"> find the value of ‘</w:t>
      </w:r>
      <w:r w:rsidRPr="00A66BC5">
        <w:rPr>
          <w:rStyle w:val="Strong"/>
          <w:rFonts w:ascii="Arial" w:eastAsiaTheme="majorEastAsia" w:hAnsi="Arial" w:cs="Arial"/>
          <w:sz w:val="16"/>
          <w:szCs w:val="16"/>
        </w:rPr>
        <w:t>z</w:t>
      </w:r>
      <w:r w:rsidRPr="00A66BC5">
        <w:rPr>
          <w:rFonts w:ascii="Arial" w:hAnsi="Arial" w:cs="Arial"/>
          <w:sz w:val="16"/>
          <w:szCs w:val="16"/>
        </w:rPr>
        <w: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As you might see, adding an extra variable has tremendously increased our efforts for finding the solution of the problem. Now imagine having 10 variables and 10 equations. Solving 10 equations simultaneously can prove to be tedious and time consuming. Now dive into data science. We have millions of data points. How do you solve those problems?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We have millions of data points in a real data set. It is going to be a nightmare to reach to solutions using the approach mentioned above. And imagine if we have to do it again and again and again. It’s going to take ages before we can solve this problem. And </w:t>
      </w:r>
      <w:r w:rsidRPr="00A66BC5">
        <w:rPr>
          <w:rFonts w:ascii="Arial" w:hAnsi="Arial" w:cs="Arial"/>
          <w:sz w:val="16"/>
          <w:szCs w:val="16"/>
        </w:rPr>
        <w:lastRenderedPageBreak/>
        <w:t xml:space="preserve">now if I tell you that it’s just one part of the battle, what would you think? So, what should we do? Should we quit and let it go? </w:t>
      </w:r>
      <w:proofErr w:type="gramStart"/>
      <w:r w:rsidRPr="00A66BC5">
        <w:rPr>
          <w:rFonts w:ascii="Arial" w:hAnsi="Arial" w:cs="Arial"/>
          <w:sz w:val="16"/>
          <w:szCs w:val="16"/>
        </w:rPr>
        <w:t>Definitely NO.</w:t>
      </w:r>
      <w:proofErr w:type="gramEnd"/>
      <w:r w:rsidRPr="00A66BC5">
        <w:rPr>
          <w:rFonts w:ascii="Arial" w:hAnsi="Arial" w:cs="Arial"/>
          <w:sz w:val="16"/>
          <w:szCs w:val="16"/>
        </w:rPr>
        <w:t xml:space="preserve"> </w:t>
      </w:r>
      <w:proofErr w:type="gramStart"/>
      <w:r w:rsidRPr="00A66BC5">
        <w:rPr>
          <w:rFonts w:ascii="Arial" w:hAnsi="Arial" w:cs="Arial"/>
          <w:sz w:val="16"/>
          <w:szCs w:val="16"/>
        </w:rPr>
        <w:t>Then?</w:t>
      </w:r>
      <w:proofErr w:type="gram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Matrix is used to solve a large set of linear equations. But before we go further and take a look at matrices, let’s </w:t>
      </w:r>
      <w:proofErr w:type="spellStart"/>
      <w:r w:rsidRPr="00A66BC5">
        <w:rPr>
          <w:rFonts w:ascii="Arial" w:hAnsi="Arial" w:cs="Arial"/>
          <w:sz w:val="16"/>
          <w:szCs w:val="16"/>
        </w:rPr>
        <w:t>visualise</w:t>
      </w:r>
      <w:proofErr w:type="spellEnd"/>
      <w:r w:rsidRPr="00A66BC5">
        <w:rPr>
          <w:rFonts w:ascii="Arial" w:hAnsi="Arial" w:cs="Arial"/>
          <w:sz w:val="16"/>
          <w:szCs w:val="16"/>
        </w:rPr>
        <w:t xml:space="preserve"> the physical meaning of our problem. Give a little bit of thought to the next topic. It directly relates to the usage of Matrices.</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2.3 Planes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 linear equation in 3 variables represents the set of all points whose coordinates satisfy the equations. Can you figure out the physical object represented by such an equation? Try to think of 2 variables at a time in any equation and then add the third one. You should figure out that it represents a three-dimensional analogue of line.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Basically, a linear equation in three variables represents a plane. More technically, a plane is a flat geometric object which extends up to infinity.</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As in the case of a line, finding solutions to 3 variables linear equation means we want to find the intersection of those planes. Now can you imagine, in how many ways a set of three planes can intersect? Let me help you out. There are 4 possible cases –</w:t>
      </w:r>
    </w:p>
    <w:p w:rsidR="00A66BC5" w:rsidRPr="00A66BC5" w:rsidRDefault="00A66BC5" w:rsidP="00A66BC5">
      <w:pPr>
        <w:numPr>
          <w:ilvl w:val="0"/>
          <w:numId w:val="115"/>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No intersection at all.</w:t>
      </w:r>
    </w:p>
    <w:p w:rsidR="00A66BC5" w:rsidRPr="00A66BC5" w:rsidRDefault="00A66BC5" w:rsidP="00A66BC5">
      <w:pPr>
        <w:numPr>
          <w:ilvl w:val="0"/>
          <w:numId w:val="115"/>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Planes intersect in a line.</w:t>
      </w:r>
    </w:p>
    <w:p w:rsidR="00A66BC5" w:rsidRPr="00A66BC5" w:rsidRDefault="00A66BC5" w:rsidP="00A66BC5">
      <w:pPr>
        <w:numPr>
          <w:ilvl w:val="0"/>
          <w:numId w:val="115"/>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They can intersect in a plane.</w:t>
      </w:r>
    </w:p>
    <w:p w:rsidR="00A66BC5" w:rsidRPr="00A66BC5" w:rsidRDefault="00A66BC5" w:rsidP="00A66BC5">
      <w:pPr>
        <w:numPr>
          <w:ilvl w:val="0"/>
          <w:numId w:val="115"/>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All the three planes intersect at a point.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Can you imagine the number of solutions in each case? Try doing this. Here is an aid picked from Wikipedia to help you </w:t>
      </w:r>
      <w:proofErr w:type="spellStart"/>
      <w:r w:rsidRPr="00A66BC5">
        <w:rPr>
          <w:rFonts w:ascii="Arial" w:hAnsi="Arial" w:cs="Arial"/>
          <w:sz w:val="16"/>
          <w:szCs w:val="16"/>
        </w:rPr>
        <w:t>visualise</w:t>
      </w:r>
      <w:proofErr w:type="spellEnd"/>
      <w:r w:rsidRPr="00A66BC5">
        <w:rPr>
          <w:rFonts w:ascii="Arial" w:hAnsi="Arial" w:cs="Arial"/>
          <w:sz w:val="16"/>
          <w:szCs w:val="16"/>
        </w:rPr>
        <w:t>.</w:t>
      </w:r>
    </w:p>
    <w:p w:rsidR="00A66BC5" w:rsidRDefault="00A66BC5" w:rsidP="00A66BC5">
      <w:pPr>
        <w:pStyle w:val="ListParagraph"/>
      </w:pPr>
      <w:r>
        <w:rPr>
          <w:noProof/>
        </w:rPr>
        <w:drawing>
          <wp:inline distT="0" distB="0" distL="0" distR="0">
            <wp:extent cx="3361458" cy="1440873"/>
            <wp:effectExtent l="19050" t="0" r="0" b="0"/>
            <wp:docPr id="119" name="Picture 119" descr="https://s3-ap-south-1.amazonaws.com/av-blog-media/wp-content/uploads/2017/05/23123901/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3-ap-south-1.amazonaws.com/av-blog-media/wp-content/uploads/2017/05/23123901/LA-2.png"/>
                    <pic:cNvPicPr>
                      <a:picLocks noChangeAspect="1" noChangeArrowheads="1"/>
                    </pic:cNvPicPr>
                  </pic:nvPicPr>
                  <pic:blipFill>
                    <a:blip r:embed="rId109" cstate="print"/>
                    <a:srcRect/>
                    <a:stretch>
                      <a:fillRect/>
                    </a:stretch>
                  </pic:blipFill>
                  <pic:spPr bwMode="auto">
                    <a:xfrm>
                      <a:off x="0" y="0"/>
                      <a:ext cx="3362002" cy="1441106"/>
                    </a:xfrm>
                    <a:prstGeom prst="rect">
                      <a:avLst/>
                    </a:prstGeom>
                    <a:noFill/>
                    <a:ln w="9525">
                      <a:noFill/>
                      <a:miter lim="800000"/>
                      <a:headEnd/>
                      <a:tailEnd/>
                    </a:ln>
                  </pic:spPr>
                </pic:pic>
              </a:graphicData>
            </a:graphic>
          </wp:inline>
        </w:drawing>
      </w:r>
    </w:p>
    <w:p w:rsidR="00A66BC5" w:rsidRDefault="00A66BC5" w:rsidP="00A66BC5">
      <w:pPr>
        <w:pStyle w:val="ListParagraph"/>
      </w:pP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So, what was the point of having you to </w:t>
      </w:r>
      <w:proofErr w:type="spellStart"/>
      <w:r w:rsidRPr="00A66BC5">
        <w:rPr>
          <w:rFonts w:ascii="Arial" w:hAnsi="Arial" w:cs="Arial"/>
          <w:sz w:val="16"/>
          <w:szCs w:val="16"/>
        </w:rPr>
        <w:t>visualise</w:t>
      </w:r>
      <w:proofErr w:type="spellEnd"/>
      <w:r w:rsidRPr="00A66BC5">
        <w:rPr>
          <w:rFonts w:ascii="Arial" w:hAnsi="Arial" w:cs="Arial"/>
          <w:sz w:val="16"/>
          <w:szCs w:val="16"/>
        </w:rPr>
        <w:t xml:space="preserve"> all graphs above?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Normal humans like us and most of the super mathematicians can only </w:t>
      </w:r>
      <w:proofErr w:type="spellStart"/>
      <w:r w:rsidRPr="00A66BC5">
        <w:rPr>
          <w:rFonts w:ascii="Arial" w:hAnsi="Arial" w:cs="Arial"/>
          <w:sz w:val="16"/>
          <w:szCs w:val="16"/>
        </w:rPr>
        <w:t>visualise</w:t>
      </w:r>
      <w:proofErr w:type="spellEnd"/>
      <w:r w:rsidRPr="00A66BC5">
        <w:rPr>
          <w:rFonts w:ascii="Arial" w:hAnsi="Arial" w:cs="Arial"/>
          <w:sz w:val="16"/>
          <w:szCs w:val="16"/>
        </w:rPr>
        <w:t xml:space="preserve"> things in 3-Dimensions, and having to </w:t>
      </w:r>
      <w:proofErr w:type="spellStart"/>
      <w:r w:rsidRPr="00A66BC5">
        <w:rPr>
          <w:rFonts w:ascii="Arial" w:hAnsi="Arial" w:cs="Arial"/>
          <w:sz w:val="16"/>
          <w:szCs w:val="16"/>
        </w:rPr>
        <w:t>visualise</w:t>
      </w:r>
      <w:proofErr w:type="spellEnd"/>
      <w:r w:rsidRPr="00A66BC5">
        <w:rPr>
          <w:rFonts w:ascii="Arial" w:hAnsi="Arial" w:cs="Arial"/>
          <w:sz w:val="16"/>
          <w:szCs w:val="16"/>
        </w:rPr>
        <w:t xml:space="preserve"> things in 4 (or 10000) dimensions is </w:t>
      </w:r>
      <w:del w:id="0" w:author="Unknown">
        <w:r w:rsidRPr="00A66BC5">
          <w:rPr>
            <w:rFonts w:ascii="Arial" w:hAnsi="Arial" w:cs="Arial"/>
            <w:sz w:val="16"/>
            <w:szCs w:val="16"/>
          </w:rPr>
          <w:delText>difficult</w:delText>
        </w:r>
      </w:del>
      <w:r w:rsidRPr="00A66BC5">
        <w:rPr>
          <w:rFonts w:ascii="Arial" w:hAnsi="Arial" w:cs="Arial"/>
          <w:sz w:val="16"/>
          <w:szCs w:val="16"/>
        </w:rPr>
        <w:t> impossible for mortals. So, how do mathematicians deal with higher dimensional data so efficiently? They have tricks up their sleeves and Matrices is one such trick employed by mathematicians to deal with higher dimensional data.</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let’s proceed with our main focus i.e. Matrix.</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3.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Matrix is a way of writing similar things together to handle and manipulate them as per our requirements easily. In Data Science, it is generally used to store information like weights in an Artificial Neural Network while training various algorithms. You will be able to understand my point by the end of this article.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Technically, a matrix is a 2-D array of numbers (as far as Data Science is concerned). For example look at the matrix A below.</w:t>
      </w:r>
    </w:p>
    <w:p w:rsidR="00A66BC5" w:rsidRPr="00A66BC5" w:rsidRDefault="00A66BC5" w:rsidP="00A66BC5">
      <w:pPr>
        <w:spacing w:after="0" w:line="240" w:lineRule="auto"/>
        <w:rPr>
          <w:rFonts w:ascii="Times New Roman" w:eastAsia="Times New Roman" w:hAnsi="Times New Roman" w:cs="Times New Roman"/>
          <w:sz w:val="16"/>
          <w:szCs w:val="16"/>
        </w:rPr>
      </w:pPr>
    </w:p>
    <w:tbl>
      <w:tblPr>
        <w:tblW w:w="3600" w:type="dxa"/>
        <w:shd w:val="clear" w:color="auto" w:fill="FFFFFF"/>
        <w:tblCellMar>
          <w:top w:w="15" w:type="dxa"/>
          <w:left w:w="15" w:type="dxa"/>
          <w:bottom w:w="15" w:type="dxa"/>
          <w:right w:w="15" w:type="dxa"/>
        </w:tblCellMar>
        <w:tblLook w:val="04A0"/>
      </w:tblPr>
      <w:tblGrid>
        <w:gridCol w:w="1200"/>
        <w:gridCol w:w="1200"/>
        <w:gridCol w:w="1200"/>
      </w:tblGrid>
      <w:tr w:rsidR="00A66BC5" w:rsidRPr="00A66BC5" w:rsidTr="00E252A5">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u w:val="single"/>
              </w:rPr>
              <w:t>1</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2</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3</w:t>
            </w:r>
          </w:p>
        </w:tc>
      </w:tr>
      <w:tr w:rsidR="00A66BC5" w:rsidRPr="00A66BC5" w:rsidTr="00E252A5">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4</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5</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6</w:t>
            </w:r>
          </w:p>
        </w:tc>
      </w:tr>
      <w:tr w:rsidR="00A66BC5" w:rsidRPr="00A66BC5" w:rsidTr="00E252A5">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7</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8</w:t>
            </w:r>
          </w:p>
        </w:tc>
        <w:tc>
          <w:tcPr>
            <w:tcW w:w="120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center"/>
              <w:rPr>
                <w:rFonts w:ascii="Arial" w:eastAsia="Times New Roman" w:hAnsi="Arial" w:cs="Arial"/>
                <w:sz w:val="16"/>
                <w:szCs w:val="16"/>
              </w:rPr>
            </w:pPr>
            <w:r w:rsidRPr="00A66BC5">
              <w:rPr>
                <w:rFonts w:ascii="Arial" w:eastAsia="Times New Roman" w:hAnsi="Arial" w:cs="Arial"/>
                <w:sz w:val="16"/>
                <w:szCs w:val="16"/>
              </w:rPr>
              <w:t>9</w:t>
            </w:r>
          </w:p>
        </w:tc>
      </w:tr>
    </w:tbl>
    <w:p w:rsidR="00A66BC5" w:rsidRPr="00A66BC5" w:rsidRDefault="00A66BC5" w:rsidP="00A66BC5">
      <w:pPr>
        <w:pStyle w:val="ListParagraph"/>
        <w:rPr>
          <w:sz w:val="16"/>
          <w:szCs w:val="16"/>
        </w:rPr>
      </w:pP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Generally, rows are denoted by ‘</w:t>
      </w:r>
      <w:proofErr w:type="spellStart"/>
      <w:r w:rsidRPr="00A66BC5">
        <w:rPr>
          <w:rFonts w:ascii="Arial" w:hAnsi="Arial" w:cs="Arial"/>
          <w:sz w:val="16"/>
          <w:szCs w:val="16"/>
        </w:rPr>
        <w:t>i</w:t>
      </w:r>
      <w:proofErr w:type="spellEnd"/>
      <w:r w:rsidRPr="00A66BC5">
        <w:rPr>
          <w:rFonts w:ascii="Arial" w:hAnsi="Arial" w:cs="Arial"/>
          <w:sz w:val="16"/>
          <w:szCs w:val="16"/>
        </w:rPr>
        <w:t>’ and column are denoted by ‘j’.  The elements are indexed by ‘</w:t>
      </w:r>
      <w:proofErr w:type="spellStart"/>
      <w:r w:rsidRPr="00A66BC5">
        <w:rPr>
          <w:rStyle w:val="Strong"/>
          <w:rFonts w:ascii="Arial" w:eastAsiaTheme="majorEastAsia" w:hAnsi="Arial" w:cs="Arial"/>
          <w:sz w:val="16"/>
          <w:szCs w:val="16"/>
        </w:rPr>
        <w:t>i</w:t>
      </w:r>
      <w:r w:rsidRPr="00A66BC5">
        <w:rPr>
          <w:rFonts w:ascii="Arial" w:hAnsi="Arial" w:cs="Arial"/>
          <w:sz w:val="16"/>
          <w:szCs w:val="16"/>
        </w:rPr>
        <w:t>’th</w:t>
      </w:r>
      <w:proofErr w:type="spellEnd"/>
      <w:r w:rsidRPr="00A66BC5">
        <w:rPr>
          <w:rFonts w:ascii="Arial" w:hAnsi="Arial" w:cs="Arial"/>
          <w:sz w:val="16"/>
          <w:szCs w:val="16"/>
        </w:rPr>
        <w:t xml:space="preserve"> row and ‘</w:t>
      </w:r>
      <w:proofErr w:type="spellStart"/>
      <w:r w:rsidRPr="00A66BC5">
        <w:rPr>
          <w:rStyle w:val="Strong"/>
          <w:rFonts w:ascii="Arial" w:eastAsiaTheme="majorEastAsia" w:hAnsi="Arial" w:cs="Arial"/>
          <w:sz w:val="16"/>
          <w:szCs w:val="16"/>
        </w:rPr>
        <w:t>j</w:t>
      </w:r>
      <w:r w:rsidRPr="00A66BC5">
        <w:rPr>
          <w:rFonts w:ascii="Arial" w:hAnsi="Arial" w:cs="Arial"/>
          <w:sz w:val="16"/>
          <w:szCs w:val="16"/>
        </w:rPr>
        <w:t>’th</w:t>
      </w:r>
      <w:proofErr w:type="spellEnd"/>
      <w:r w:rsidRPr="00A66BC5">
        <w:rPr>
          <w:rFonts w:ascii="Arial" w:hAnsi="Arial" w:cs="Arial"/>
          <w:sz w:val="16"/>
          <w:szCs w:val="16"/>
        </w:rPr>
        <w:t xml:space="preserve"> </w:t>
      </w:r>
      <w:proofErr w:type="spellStart"/>
      <w:r w:rsidRPr="00A66BC5">
        <w:rPr>
          <w:rFonts w:ascii="Arial" w:hAnsi="Arial" w:cs="Arial"/>
          <w:sz w:val="16"/>
          <w:szCs w:val="16"/>
        </w:rPr>
        <w:t>column.We</w:t>
      </w:r>
      <w:proofErr w:type="spellEnd"/>
      <w:r w:rsidRPr="00A66BC5">
        <w:rPr>
          <w:rFonts w:ascii="Arial" w:hAnsi="Arial" w:cs="Arial"/>
          <w:sz w:val="16"/>
          <w:szCs w:val="16"/>
        </w:rPr>
        <w:t xml:space="preserve"> </w:t>
      </w:r>
      <w:proofErr w:type="gramStart"/>
      <w:r w:rsidRPr="00A66BC5">
        <w:rPr>
          <w:rFonts w:ascii="Arial" w:hAnsi="Arial" w:cs="Arial"/>
          <w:sz w:val="16"/>
          <w:szCs w:val="16"/>
        </w:rPr>
        <w:t>denote</w:t>
      </w:r>
      <w:proofErr w:type="gramEnd"/>
      <w:r w:rsidRPr="00A66BC5">
        <w:rPr>
          <w:rFonts w:ascii="Arial" w:hAnsi="Arial" w:cs="Arial"/>
          <w:sz w:val="16"/>
          <w:szCs w:val="16"/>
        </w:rPr>
        <w:t xml:space="preserve"> the matrix by some alphabet e.g.  A and its elements by </w:t>
      </w:r>
      <w:proofErr w:type="gramStart"/>
      <w:r w:rsidRPr="00A66BC5">
        <w:rPr>
          <w:rFonts w:ascii="Arial" w:hAnsi="Arial" w:cs="Arial"/>
          <w:sz w:val="16"/>
          <w:szCs w:val="16"/>
        </w:rPr>
        <w:t>A(</w:t>
      </w:r>
      <w:proofErr w:type="spellStart"/>
      <w:proofErr w:type="gramEnd"/>
      <w:r w:rsidRPr="00A66BC5">
        <w:rPr>
          <w:rFonts w:ascii="Arial" w:hAnsi="Arial" w:cs="Arial"/>
          <w:sz w:val="16"/>
          <w:szCs w:val="16"/>
        </w:rPr>
        <w:t>ij</w:t>
      </w:r>
      <w:proofErr w:type="spellEnd"/>
      <w:r w:rsidRPr="00A66BC5">
        <w:rPr>
          <w:rFonts w:ascii="Arial" w:hAnsi="Arial" w:cs="Arial"/>
          <w:sz w:val="16"/>
          <w:szCs w:val="16"/>
        </w:rPr>
        <w: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lastRenderedPageBreak/>
        <w:t>In above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A12 =</w:t>
      </w:r>
      <w:proofErr w:type="gramStart"/>
      <w:r w:rsidRPr="00A66BC5">
        <w:rPr>
          <w:rFonts w:ascii="Arial" w:hAnsi="Arial" w:cs="Arial"/>
          <w:sz w:val="16"/>
          <w:szCs w:val="16"/>
        </w:rPr>
        <w:t>  2</w:t>
      </w:r>
      <w:proofErr w:type="gram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To reach to the result, go along first row and reach to second column.</w:t>
      </w:r>
    </w:p>
    <w:p w:rsidR="00A66BC5" w:rsidRPr="00A66BC5" w:rsidRDefault="00A66BC5" w:rsidP="00A66BC5">
      <w:pPr>
        <w:pStyle w:val="Heading3"/>
        <w:shd w:val="clear" w:color="auto" w:fill="FFFFFF"/>
        <w:spacing w:before="175" w:after="175" w:line="336" w:lineRule="atLeast"/>
        <w:rPr>
          <w:rFonts w:ascii="Arial" w:hAnsi="Arial" w:cs="Arial"/>
          <w:color w:val="auto"/>
          <w:sz w:val="16"/>
          <w:szCs w:val="16"/>
        </w:rPr>
      </w:pPr>
      <w:r w:rsidRPr="00A66BC5">
        <w:rPr>
          <w:rFonts w:ascii="Arial" w:hAnsi="Arial" w:cs="Arial"/>
          <w:color w:val="auto"/>
          <w:sz w:val="16"/>
          <w:szCs w:val="16"/>
        </w:rPr>
        <w:t>3.1 Terms related to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Order of matrix</w:t>
      </w:r>
      <w:r w:rsidRPr="00A66BC5">
        <w:rPr>
          <w:rFonts w:ascii="Arial" w:hAnsi="Arial" w:cs="Arial"/>
          <w:sz w:val="16"/>
          <w:szCs w:val="16"/>
        </w:rPr>
        <w:t> – If a matrix has 3 rows and 4 columns, order of the matrix is 3*4 i.e. row*column.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Style w:val="Strong"/>
          <w:rFonts w:ascii="Arial" w:eastAsiaTheme="majorEastAsia" w:hAnsi="Arial" w:cs="Arial"/>
          <w:sz w:val="16"/>
          <w:szCs w:val="16"/>
        </w:rPr>
        <w:t>Square matrix</w:t>
      </w:r>
      <w:r w:rsidRPr="00A66BC5">
        <w:rPr>
          <w:rFonts w:ascii="Arial" w:hAnsi="Arial" w:cs="Arial"/>
          <w:sz w:val="16"/>
          <w:szCs w:val="16"/>
        </w:rPr>
        <w:t> – The matrix in which the number of rows is equal to the number of columns.</w:t>
      </w:r>
      <w:proofErr w:type="gram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Diagonal matrix</w:t>
      </w:r>
      <w:r w:rsidRPr="00A66BC5">
        <w:rPr>
          <w:rFonts w:ascii="Arial" w:hAnsi="Arial" w:cs="Arial"/>
          <w:sz w:val="16"/>
          <w:szCs w:val="16"/>
        </w:rPr>
        <w:t> – A matrix with all the non-diagonal elements equal to 0 is called a diagonal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Upper triangular matrix</w:t>
      </w:r>
      <w:r w:rsidRPr="00A66BC5">
        <w:rPr>
          <w:rFonts w:ascii="Arial" w:hAnsi="Arial" w:cs="Arial"/>
          <w:sz w:val="16"/>
          <w:szCs w:val="16"/>
        </w:rPr>
        <w:t> – Square matrix with all the elements below diagonal equal to 0.</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Lower triangular matrix</w:t>
      </w:r>
      <w:r w:rsidRPr="00A66BC5">
        <w:rPr>
          <w:rFonts w:ascii="Arial" w:hAnsi="Arial" w:cs="Arial"/>
          <w:sz w:val="16"/>
          <w:szCs w:val="16"/>
        </w:rPr>
        <w:t> – Square matrix with all the elements above the diagonal equal to 0.</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Scalar matrix</w:t>
      </w:r>
      <w:r w:rsidRPr="00A66BC5">
        <w:rPr>
          <w:rFonts w:ascii="Arial" w:hAnsi="Arial" w:cs="Arial"/>
          <w:sz w:val="16"/>
          <w:szCs w:val="16"/>
        </w:rPr>
        <w:t> – Square matrix with all the diagonal elements equal to some constant k.</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Style w:val="Strong"/>
          <w:rFonts w:ascii="Arial" w:eastAsiaTheme="majorEastAsia" w:hAnsi="Arial" w:cs="Arial"/>
          <w:sz w:val="16"/>
          <w:szCs w:val="16"/>
        </w:rPr>
        <w:t>Identity matrix</w:t>
      </w:r>
      <w:r w:rsidRPr="00A66BC5">
        <w:rPr>
          <w:rFonts w:ascii="Arial" w:hAnsi="Arial" w:cs="Arial"/>
          <w:sz w:val="16"/>
          <w:szCs w:val="16"/>
        </w:rPr>
        <w:t> – Square matrix with all the diagonal elements equal to 1 and all the non-diagonal elements equal to 0.</w:t>
      </w:r>
      <w:proofErr w:type="gram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Column matrix</w:t>
      </w:r>
      <w:r w:rsidRPr="00A66BC5">
        <w:rPr>
          <w:rFonts w:ascii="Arial" w:hAnsi="Arial" w:cs="Arial"/>
          <w:sz w:val="16"/>
          <w:szCs w:val="16"/>
        </w:rPr>
        <w:t> </w:t>
      </w:r>
      <w:proofErr w:type="gramStart"/>
      <w:r w:rsidRPr="00A66BC5">
        <w:rPr>
          <w:rFonts w:ascii="Arial" w:hAnsi="Arial" w:cs="Arial"/>
          <w:sz w:val="16"/>
          <w:szCs w:val="16"/>
        </w:rPr>
        <w:t>–  The</w:t>
      </w:r>
      <w:proofErr w:type="gramEnd"/>
      <w:r w:rsidRPr="00A66BC5">
        <w:rPr>
          <w:rFonts w:ascii="Arial" w:hAnsi="Arial" w:cs="Arial"/>
          <w:sz w:val="16"/>
          <w:szCs w:val="16"/>
        </w:rPr>
        <w:t xml:space="preserve"> matrix which consists of only 1 column. Sometimes, it is used to represent a vector.</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Row matrix</w:t>
      </w:r>
      <w:r w:rsidRPr="00A66BC5">
        <w:rPr>
          <w:rFonts w:ascii="Arial" w:hAnsi="Arial" w:cs="Arial"/>
          <w:sz w:val="16"/>
          <w:szCs w:val="16"/>
        </w:rPr>
        <w:t> </w:t>
      </w:r>
      <w:proofErr w:type="gramStart"/>
      <w:r w:rsidRPr="00A66BC5">
        <w:rPr>
          <w:rFonts w:ascii="Arial" w:hAnsi="Arial" w:cs="Arial"/>
          <w:sz w:val="16"/>
          <w:szCs w:val="16"/>
        </w:rPr>
        <w:t>–  A</w:t>
      </w:r>
      <w:proofErr w:type="gramEnd"/>
      <w:r w:rsidRPr="00A66BC5">
        <w:rPr>
          <w:rFonts w:ascii="Arial" w:hAnsi="Arial" w:cs="Arial"/>
          <w:sz w:val="16"/>
          <w:szCs w:val="16"/>
        </w:rPr>
        <w:t xml:space="preserve"> matrix consisting only of row.</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Trace</w:t>
      </w:r>
      <w:r w:rsidRPr="00A66BC5">
        <w:rPr>
          <w:rFonts w:ascii="Arial" w:hAnsi="Arial" w:cs="Arial"/>
          <w:sz w:val="16"/>
          <w:szCs w:val="16"/>
        </w:rPr>
        <w:t> – It is the sum of all the diagonal elements of a square matrix.</w:t>
      </w:r>
    </w:p>
    <w:p w:rsidR="00A66BC5" w:rsidRPr="00A66BC5" w:rsidRDefault="00A66BC5" w:rsidP="00A66BC5">
      <w:pPr>
        <w:pStyle w:val="Heading3"/>
        <w:shd w:val="clear" w:color="auto" w:fill="FFFFFF"/>
        <w:spacing w:before="175" w:after="175" w:line="336" w:lineRule="atLeast"/>
        <w:rPr>
          <w:rFonts w:ascii="Arial" w:hAnsi="Arial" w:cs="Arial"/>
          <w:color w:val="auto"/>
          <w:sz w:val="16"/>
          <w:szCs w:val="16"/>
        </w:rPr>
      </w:pPr>
      <w:r w:rsidRPr="00A66BC5">
        <w:rPr>
          <w:rFonts w:ascii="Arial" w:hAnsi="Arial" w:cs="Arial"/>
          <w:color w:val="auto"/>
          <w:sz w:val="16"/>
          <w:szCs w:val="16"/>
        </w:rPr>
        <w:t>3.2 Basic operations on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Let’s play with matrices and </w:t>
      </w:r>
      <w:proofErr w:type="spellStart"/>
      <w:r w:rsidRPr="00A66BC5">
        <w:rPr>
          <w:rFonts w:ascii="Arial" w:hAnsi="Arial" w:cs="Arial"/>
          <w:sz w:val="16"/>
          <w:szCs w:val="16"/>
        </w:rPr>
        <w:t>realise</w:t>
      </w:r>
      <w:proofErr w:type="spellEnd"/>
      <w:r w:rsidRPr="00A66BC5">
        <w:rPr>
          <w:rFonts w:ascii="Arial" w:hAnsi="Arial" w:cs="Arial"/>
          <w:sz w:val="16"/>
          <w:szCs w:val="16"/>
        </w:rPr>
        <w:t xml:space="preserve"> the capabilities of matrix operations.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Addition</w:t>
      </w:r>
      <w:r w:rsidRPr="00A66BC5">
        <w:rPr>
          <w:rFonts w:ascii="Arial" w:hAnsi="Arial" w:cs="Arial"/>
          <w:sz w:val="16"/>
          <w:szCs w:val="16"/>
        </w:rPr>
        <w:t> – Addition of matrices is almost similar to basic arithmetic addition. All you need is the order of all the matrices being added should be same. This point will become obvious once you will do matrix addition by yourself.</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Suppose we have 2 matrices ‘A’ and ‘B’ and the resultant matrix after the addition is ‘C’. Then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r w:rsidRPr="00A66BC5">
        <w:rPr>
          <w:rFonts w:ascii="Arial" w:hAnsi="Arial" w:cs="Arial"/>
          <w:sz w:val="16"/>
          <w:szCs w:val="16"/>
        </w:rPr>
        <w:t>Cij</w:t>
      </w:r>
      <w:proofErr w:type="spellEnd"/>
      <w:proofErr w:type="gramStart"/>
      <w:r w:rsidRPr="00A66BC5">
        <w:rPr>
          <w:rFonts w:ascii="Arial" w:hAnsi="Arial" w:cs="Arial"/>
          <w:sz w:val="16"/>
          <w:szCs w:val="16"/>
        </w:rPr>
        <w:t>  =</w:t>
      </w:r>
      <w:proofErr w:type="gramEnd"/>
      <w:r w:rsidRPr="00A66BC5">
        <w:rPr>
          <w:rFonts w:ascii="Arial" w:hAnsi="Arial" w:cs="Arial"/>
          <w:sz w:val="16"/>
          <w:szCs w:val="16"/>
        </w:rPr>
        <w:t xml:space="preserve">   </w:t>
      </w:r>
      <w:proofErr w:type="spellStart"/>
      <w:r w:rsidRPr="00A66BC5">
        <w:rPr>
          <w:rFonts w:ascii="Arial" w:hAnsi="Arial" w:cs="Arial"/>
          <w:sz w:val="16"/>
          <w:szCs w:val="16"/>
        </w:rPr>
        <w:t>Aij</w:t>
      </w:r>
      <w:proofErr w:type="spellEnd"/>
      <w:r w:rsidRPr="00A66BC5">
        <w:rPr>
          <w:rFonts w:ascii="Arial" w:hAnsi="Arial" w:cs="Arial"/>
          <w:sz w:val="16"/>
          <w:szCs w:val="16"/>
        </w:rPr>
        <w:t xml:space="preserve"> + </w:t>
      </w:r>
      <w:proofErr w:type="spellStart"/>
      <w:r w:rsidRPr="00A66BC5">
        <w:rPr>
          <w:rFonts w:ascii="Arial" w:hAnsi="Arial" w:cs="Arial"/>
          <w:sz w:val="16"/>
          <w:szCs w:val="16"/>
        </w:rPr>
        <w:t>Bij</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For example, let’s take two matrices and solve them.</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A      =</w:t>
      </w:r>
    </w:p>
    <w:tbl>
      <w:tblPr>
        <w:tblW w:w="1920" w:type="dxa"/>
        <w:shd w:val="clear" w:color="auto" w:fill="FFFFFF"/>
        <w:tblCellMar>
          <w:left w:w="0" w:type="dxa"/>
          <w:right w:w="0" w:type="dxa"/>
        </w:tblCellMar>
        <w:tblLook w:val="04A0"/>
      </w:tblPr>
      <w:tblGrid>
        <w:gridCol w:w="960"/>
        <w:gridCol w:w="960"/>
      </w:tblGrid>
      <w:tr w:rsidR="00A66BC5" w:rsidRPr="00A66BC5" w:rsidTr="00E252A5">
        <w:trPr>
          <w:trHeight w:val="288"/>
        </w:trPr>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1</w:t>
            </w:r>
          </w:p>
        </w:tc>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0</w:t>
            </w:r>
          </w:p>
        </w:tc>
      </w:tr>
      <w:tr w:rsidR="00A66BC5" w:rsidRPr="00A66BC5" w:rsidTr="00E252A5">
        <w:trPr>
          <w:trHeight w:val="288"/>
        </w:trPr>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2</w:t>
            </w:r>
          </w:p>
        </w:tc>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3</w:t>
            </w:r>
          </w:p>
        </w:tc>
      </w:tr>
    </w:tbl>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B    =</w:t>
      </w:r>
    </w:p>
    <w:tbl>
      <w:tblPr>
        <w:tblW w:w="1920" w:type="dxa"/>
        <w:shd w:val="clear" w:color="auto" w:fill="FFFFFF"/>
        <w:tblCellMar>
          <w:left w:w="0" w:type="dxa"/>
          <w:right w:w="0" w:type="dxa"/>
        </w:tblCellMar>
        <w:tblLook w:val="04A0"/>
      </w:tblPr>
      <w:tblGrid>
        <w:gridCol w:w="960"/>
        <w:gridCol w:w="960"/>
      </w:tblGrid>
      <w:tr w:rsidR="00A66BC5" w:rsidRPr="00A66BC5" w:rsidTr="00E252A5">
        <w:trPr>
          <w:trHeight w:val="288"/>
        </w:trPr>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4</w:t>
            </w:r>
          </w:p>
        </w:tc>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-1</w:t>
            </w:r>
          </w:p>
        </w:tc>
      </w:tr>
      <w:tr w:rsidR="00A66BC5" w:rsidRPr="00A66BC5" w:rsidTr="00E252A5">
        <w:trPr>
          <w:trHeight w:val="288"/>
        </w:trPr>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0</w:t>
            </w:r>
          </w:p>
        </w:tc>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5</w:t>
            </w:r>
          </w:p>
        </w:tc>
      </w:tr>
    </w:tbl>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Then,</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C        =</w:t>
      </w:r>
    </w:p>
    <w:tbl>
      <w:tblPr>
        <w:tblW w:w="1920" w:type="dxa"/>
        <w:shd w:val="clear" w:color="auto" w:fill="FFFFFF"/>
        <w:tblCellMar>
          <w:left w:w="0" w:type="dxa"/>
          <w:right w:w="0" w:type="dxa"/>
        </w:tblCellMar>
        <w:tblLook w:val="04A0"/>
      </w:tblPr>
      <w:tblGrid>
        <w:gridCol w:w="960"/>
        <w:gridCol w:w="960"/>
      </w:tblGrid>
      <w:tr w:rsidR="00A66BC5" w:rsidRPr="00A66BC5" w:rsidTr="00E252A5">
        <w:trPr>
          <w:trHeight w:val="288"/>
        </w:trPr>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5</w:t>
            </w:r>
          </w:p>
        </w:tc>
        <w:tc>
          <w:tcPr>
            <w:tcW w:w="960" w:type="dxa"/>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-1</w:t>
            </w:r>
          </w:p>
        </w:tc>
      </w:tr>
      <w:tr w:rsidR="00A66BC5" w:rsidRPr="00A66BC5" w:rsidTr="00E252A5">
        <w:trPr>
          <w:trHeight w:val="288"/>
        </w:trPr>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2</w:t>
            </w:r>
          </w:p>
        </w:tc>
        <w:tc>
          <w:tcPr>
            <w:tcW w:w="0" w:type="auto"/>
            <w:shd w:val="clear" w:color="auto" w:fill="FFFFFF"/>
            <w:tcMar>
              <w:top w:w="44" w:type="dxa"/>
              <w:left w:w="87" w:type="dxa"/>
              <w:bottom w:w="44" w:type="dxa"/>
              <w:right w:w="87" w:type="dxa"/>
            </w:tcMar>
            <w:vAlign w:val="center"/>
            <w:hideMark/>
          </w:tcPr>
          <w:p w:rsidR="00A66BC5" w:rsidRPr="00A66BC5" w:rsidRDefault="00A66BC5" w:rsidP="00E252A5">
            <w:pPr>
              <w:spacing w:after="0" w:line="240" w:lineRule="auto"/>
              <w:jc w:val="right"/>
              <w:rPr>
                <w:rFonts w:ascii="Arial" w:eastAsia="Times New Roman" w:hAnsi="Arial" w:cs="Arial"/>
                <w:sz w:val="16"/>
                <w:szCs w:val="16"/>
              </w:rPr>
            </w:pPr>
            <w:r w:rsidRPr="00A66BC5">
              <w:rPr>
                <w:rFonts w:ascii="Arial" w:eastAsia="Times New Roman" w:hAnsi="Arial" w:cs="Arial"/>
                <w:sz w:val="16"/>
                <w:szCs w:val="16"/>
              </w:rPr>
              <w:t>8</w:t>
            </w:r>
          </w:p>
        </w:tc>
      </w:tr>
    </w:tbl>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Observe that to get the elements of C matrix, I have added A and B element-wise i.e. 1 to 4, 3 to 5 and so 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Scalar Multiplication</w:t>
      </w:r>
      <w:r w:rsidRPr="00A66BC5">
        <w:rPr>
          <w:rFonts w:ascii="Arial" w:hAnsi="Arial" w:cs="Arial"/>
          <w:sz w:val="16"/>
          <w:szCs w:val="16"/>
        </w:rPr>
        <w:t> </w:t>
      </w:r>
      <w:proofErr w:type="gramStart"/>
      <w:r w:rsidRPr="00A66BC5">
        <w:rPr>
          <w:rFonts w:ascii="Arial" w:hAnsi="Arial" w:cs="Arial"/>
          <w:sz w:val="16"/>
          <w:szCs w:val="16"/>
        </w:rPr>
        <w:t>–  Multiplication</w:t>
      </w:r>
      <w:proofErr w:type="gramEnd"/>
      <w:r w:rsidRPr="00A66BC5">
        <w:rPr>
          <w:rFonts w:ascii="Arial" w:hAnsi="Arial" w:cs="Arial"/>
          <w:sz w:val="16"/>
          <w:szCs w:val="16"/>
        </w:rPr>
        <w:t xml:space="preserve"> of a matrix with a scalar constant is called scalar multiplication. All we have to do in a scalar multiplication is to multiply each element of the matrix with the given constant.  Suppose we have a constant scalar ‘c’ and a matrix ‘A’.  Then multiplying ‘c’ with ‘A’</w:t>
      </w:r>
      <w:proofErr w:type="gramStart"/>
      <w:r w:rsidRPr="00A66BC5">
        <w:rPr>
          <w:rFonts w:ascii="Arial" w:hAnsi="Arial" w:cs="Arial"/>
          <w:sz w:val="16"/>
          <w:szCs w:val="16"/>
        </w:rPr>
        <w:t>  gives</w:t>
      </w:r>
      <w:proofErr w:type="gramEnd"/>
      <w:r w:rsidRPr="00A66BC5">
        <w:rPr>
          <w:rFonts w:ascii="Arial" w:hAnsi="Arial" w:cs="Arial"/>
          <w:sz w:val="16"/>
          <w:szCs w:val="16"/>
        </w:rPr>
        <w: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c[</w:t>
      </w:r>
      <w:proofErr w:type="spellStart"/>
      <w:proofErr w:type="gramEnd"/>
      <w:r w:rsidRPr="00A66BC5">
        <w:rPr>
          <w:rFonts w:ascii="Arial" w:hAnsi="Arial" w:cs="Arial"/>
          <w:sz w:val="16"/>
          <w:szCs w:val="16"/>
        </w:rPr>
        <w:t>Aij</w:t>
      </w:r>
      <w:proofErr w:type="spellEnd"/>
      <w:r w:rsidRPr="00A66BC5">
        <w:rPr>
          <w:rFonts w:ascii="Arial" w:hAnsi="Arial" w:cs="Arial"/>
          <w:sz w:val="16"/>
          <w:szCs w:val="16"/>
        </w:rPr>
        <w:t>] =  [c*</w:t>
      </w:r>
      <w:proofErr w:type="spellStart"/>
      <w:r w:rsidRPr="00A66BC5">
        <w:rPr>
          <w:rFonts w:ascii="Arial" w:hAnsi="Arial" w:cs="Arial"/>
          <w:sz w:val="16"/>
          <w:szCs w:val="16"/>
        </w:rPr>
        <w:t>Aij</w:t>
      </w:r>
      <w:proofErr w:type="spellEnd"/>
      <w:r w:rsidRPr="00A66BC5">
        <w:rPr>
          <w:rFonts w:ascii="Arial" w:hAnsi="Arial" w:cs="Arial"/>
          <w:sz w:val="16"/>
          <w:szCs w:val="16"/>
        </w:rPr>
        <w: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lastRenderedPageBreak/>
        <w:t>Transposition</w:t>
      </w:r>
      <w:r w:rsidRPr="00A66BC5">
        <w:rPr>
          <w:rFonts w:ascii="Arial" w:hAnsi="Arial" w:cs="Arial"/>
          <w:sz w:val="16"/>
          <w:szCs w:val="16"/>
        </w:rPr>
        <w:t> – Transposition simply means interchanging the row and column index. For example-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r w:rsidRPr="00A66BC5">
        <w:rPr>
          <w:rFonts w:ascii="Arial" w:hAnsi="Arial" w:cs="Arial"/>
          <w:sz w:val="16"/>
          <w:szCs w:val="16"/>
        </w:rPr>
        <w:t>A</w:t>
      </w:r>
      <w:r w:rsidRPr="00A66BC5">
        <w:rPr>
          <w:rFonts w:ascii="Arial" w:hAnsi="Arial" w:cs="Arial"/>
          <w:sz w:val="16"/>
          <w:szCs w:val="16"/>
          <w:vertAlign w:val="subscript"/>
        </w:rPr>
        <w:t>ij</w:t>
      </w:r>
      <w:r w:rsidRPr="00A66BC5">
        <w:rPr>
          <w:rFonts w:ascii="Arial" w:hAnsi="Arial" w:cs="Arial"/>
          <w:sz w:val="16"/>
          <w:szCs w:val="16"/>
          <w:vertAlign w:val="superscript"/>
        </w:rPr>
        <w:t>T</w:t>
      </w:r>
      <w:proofErr w:type="spellEnd"/>
      <w:r w:rsidRPr="00A66BC5">
        <w:rPr>
          <w:rFonts w:ascii="Arial" w:hAnsi="Arial" w:cs="Arial"/>
          <w:sz w:val="16"/>
          <w:szCs w:val="16"/>
        </w:rPr>
        <w:t xml:space="preserve">= </w:t>
      </w:r>
      <w:proofErr w:type="spellStart"/>
      <w:r w:rsidRPr="00A66BC5">
        <w:rPr>
          <w:rFonts w:ascii="Arial" w:hAnsi="Arial" w:cs="Arial"/>
          <w:sz w:val="16"/>
          <w:szCs w:val="16"/>
        </w:rPr>
        <w:t>A</w:t>
      </w:r>
      <w:r w:rsidRPr="00A66BC5">
        <w:rPr>
          <w:rFonts w:ascii="Arial" w:hAnsi="Arial" w:cs="Arial"/>
          <w:sz w:val="16"/>
          <w:szCs w:val="16"/>
          <w:vertAlign w:val="subscript"/>
        </w:rPr>
        <w:t>ji</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Transpose is used in </w:t>
      </w:r>
      <w:proofErr w:type="spellStart"/>
      <w:r w:rsidRPr="00A66BC5">
        <w:rPr>
          <w:rFonts w:ascii="Arial" w:hAnsi="Arial" w:cs="Arial"/>
          <w:sz w:val="16"/>
          <w:szCs w:val="16"/>
        </w:rPr>
        <w:t>vectorized</w:t>
      </w:r>
      <w:proofErr w:type="spellEnd"/>
      <w:r w:rsidRPr="00A66BC5">
        <w:rPr>
          <w:rFonts w:ascii="Arial" w:hAnsi="Arial" w:cs="Arial"/>
          <w:sz w:val="16"/>
          <w:szCs w:val="16"/>
        </w:rPr>
        <w:t xml:space="preserve"> implementation of linear and logistic regression.</w:t>
      </w:r>
    </w:p>
    <w:p w:rsidR="00A66BC5" w:rsidRPr="00A66BC5" w:rsidRDefault="00A66BC5" w:rsidP="00A66BC5">
      <w:pPr>
        <w:pStyle w:val="ListParagraph"/>
        <w:rPr>
          <w:rStyle w:val="Strong"/>
          <w:rFonts w:ascii="Arial" w:hAnsi="Arial" w:cs="Arial"/>
          <w:sz w:val="16"/>
          <w:szCs w:val="16"/>
          <w:shd w:val="clear" w:color="auto" w:fill="FFFFFF"/>
        </w:rPr>
      </w:pPr>
      <w:r w:rsidRPr="00A66BC5">
        <w:rPr>
          <w:rStyle w:val="Strong"/>
          <w:rFonts w:ascii="Arial" w:hAnsi="Arial" w:cs="Arial"/>
          <w:sz w:val="16"/>
          <w:szCs w:val="16"/>
          <w:shd w:val="clear" w:color="auto" w:fill="FFFFFF"/>
        </w:rPr>
        <w:t>Code in python</w:t>
      </w:r>
    </w:p>
    <w:p w:rsidR="00A66BC5" w:rsidRPr="00A66BC5" w:rsidRDefault="00A66BC5" w:rsidP="00A66BC5">
      <w:pPr>
        <w:pStyle w:val="ListParagraph"/>
        <w:rPr>
          <w:rStyle w:val="Strong"/>
          <w:rFonts w:ascii="Arial" w:hAnsi="Arial" w:cs="Arial"/>
          <w:sz w:val="16"/>
          <w:szCs w:val="16"/>
          <w:shd w:val="clear" w:color="auto" w:fill="FFFFFF"/>
        </w:rPr>
      </w:pPr>
      <w:r w:rsidRPr="00A66BC5">
        <w:rPr>
          <w:rStyle w:val="Strong"/>
          <w:rFonts w:ascii="Arial" w:hAnsi="Arial" w:cs="Arial"/>
          <w:sz w:val="16"/>
          <w:szCs w:val="16"/>
          <w:shd w:val="clear" w:color="auto" w:fill="FFFFFF"/>
        </w:rPr>
        <w:t>Main.py</w:t>
      </w:r>
    </w:p>
    <w:p w:rsidR="00A66BC5" w:rsidRPr="00A66BC5" w:rsidRDefault="00A66BC5" w:rsidP="00A66BC5">
      <w:pPr>
        <w:pStyle w:val="ListParagraph"/>
        <w:rPr>
          <w:rStyle w:val="Strong"/>
          <w:rFonts w:ascii="Arial" w:hAnsi="Arial" w:cs="Arial"/>
          <w:sz w:val="16"/>
          <w:szCs w:val="16"/>
          <w:shd w:val="clear" w:color="auto" w:fill="FFFFFF"/>
        </w:rPr>
      </w:pPr>
      <w:r w:rsidRPr="00A66BC5">
        <w:rPr>
          <w:rStyle w:val="Strong"/>
          <w:rFonts w:ascii="Arial" w:hAnsi="Arial" w:cs="Arial"/>
          <w:sz w:val="16"/>
          <w:szCs w:val="16"/>
          <w:shd w:val="clear" w:color="auto" w:fill="FFFFFF"/>
        </w:rPr>
        <w:t xml:space="preserve">Login/signup to view &amp; run code in the browser </w:t>
      </w:r>
    </w:p>
    <w:p w:rsidR="00A66BC5" w:rsidRPr="00A66BC5" w:rsidRDefault="00A66BC5" w:rsidP="00A66BC5">
      <w:pPr>
        <w:pStyle w:val="ListParagraph"/>
        <w:rPr>
          <w:rStyle w:val="Strong"/>
          <w:rFonts w:ascii="Arial" w:hAnsi="Arial" w:cs="Arial"/>
          <w:sz w:val="16"/>
          <w:szCs w:val="16"/>
          <w:shd w:val="clear" w:color="auto" w:fill="FFFFFF"/>
        </w:rPr>
      </w:pPr>
      <w:r w:rsidRPr="00A66BC5">
        <w:rPr>
          <w:rStyle w:val="Strong"/>
          <w:rFonts w:ascii="Arial" w:hAnsi="Arial" w:cs="Arial"/>
          <w:sz w:val="16"/>
          <w:szCs w:val="16"/>
          <w:shd w:val="clear" w:color="auto" w:fill="FFFFFF"/>
        </w:rPr>
        <w:t>Code in R</w:t>
      </w:r>
    </w:p>
    <w:tbl>
      <w:tblPr>
        <w:tblW w:w="0" w:type="auto"/>
        <w:shd w:val="clear" w:color="auto" w:fill="FFFFFF"/>
        <w:tblCellMar>
          <w:left w:w="0" w:type="dxa"/>
          <w:right w:w="0" w:type="dxa"/>
        </w:tblCellMar>
        <w:tblLook w:val="04A0"/>
      </w:tblPr>
      <w:tblGrid>
        <w:gridCol w:w="3607"/>
        <w:gridCol w:w="61"/>
      </w:tblGrid>
      <w:tr w:rsidR="00A66BC5" w:rsidRPr="002E397A"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A&lt;-matrix(c(11,12,13,14,15,16,17,18,19),</w:t>
            </w:r>
            <w:proofErr w:type="spellStart"/>
            <w:r w:rsidRPr="00A66BC5">
              <w:rPr>
                <w:rFonts w:ascii="Consolas" w:eastAsia="Times New Roman" w:hAnsi="Consolas" w:cs="Consolas"/>
                <w:sz w:val="16"/>
                <w:szCs w:val="16"/>
              </w:rPr>
              <w:t>nrow</w:t>
            </w:r>
            <w:proofErr w:type="spellEnd"/>
            <w:r w:rsidRPr="00A66BC5">
              <w:rPr>
                <w:rFonts w:ascii="Consolas" w:eastAsia="Times New Roman" w:hAnsi="Consolas" w:cs="Consolas"/>
                <w:sz w:val="16"/>
                <w:szCs w:val="16"/>
              </w:rPr>
              <w:t xml:space="preserve"> = 3,byrow = T)</w:t>
            </w:r>
          </w:p>
        </w:tc>
      </w:tr>
      <w:tr w:rsidR="00A66BC5" w:rsidRPr="002E397A" w:rsidTr="00E252A5">
        <w:tc>
          <w:tcPr>
            <w:tcW w:w="2480" w:type="dxa"/>
            <w:shd w:val="clear" w:color="auto" w:fill="auto"/>
            <w:noWrap/>
            <w:hideMark/>
          </w:tcPr>
          <w:p w:rsidR="00A66BC5" w:rsidRPr="002E397A" w:rsidRDefault="00A66BC5" w:rsidP="00E252A5">
            <w:pPr>
              <w:spacing w:after="0" w:line="175" w:lineRule="atLeast"/>
              <w:jc w:val="right"/>
              <w:rPr>
                <w:rFonts w:ascii="Consolas" w:eastAsia="Times New Roman" w:hAnsi="Consolas" w:cs="Consolas"/>
                <w:color w:val="333333"/>
                <w:sz w:val="11"/>
                <w:szCs w:val="11"/>
              </w:rPr>
            </w:pPr>
          </w:p>
        </w:tc>
        <w:tc>
          <w:tcPr>
            <w:tcW w:w="0" w:type="auto"/>
            <w:tcBorders>
              <w:top w:val="nil"/>
              <w:left w:val="nil"/>
              <w:bottom w:val="nil"/>
              <w:right w:val="nil"/>
            </w:tcBorders>
            <w:shd w:val="clear" w:color="auto" w:fill="auto"/>
            <w:hideMark/>
          </w:tcPr>
          <w:p w:rsidR="00A66BC5" w:rsidRPr="002E397A" w:rsidRDefault="00A66BC5" w:rsidP="00E252A5">
            <w:pPr>
              <w:spacing w:after="0" w:line="175" w:lineRule="atLeast"/>
              <w:rPr>
                <w:rFonts w:ascii="Consolas" w:eastAsia="Times New Roman" w:hAnsi="Consolas" w:cs="Consolas"/>
                <w:color w:val="24292E"/>
                <w:sz w:val="11"/>
                <w:szCs w:val="11"/>
              </w:rPr>
            </w:pPr>
            <w:r w:rsidRPr="002E397A">
              <w:rPr>
                <w:rFonts w:ascii="Consolas" w:eastAsia="Times New Roman" w:hAnsi="Consolas" w:cs="Consolas"/>
                <w:color w:val="24292E"/>
                <w:sz w:val="11"/>
              </w:rPr>
              <w:t>A</w:t>
            </w:r>
          </w:p>
        </w:tc>
      </w:tr>
    </w:tbl>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Output</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w:t>
      </w:r>
      <w:proofErr w:type="gramStart"/>
      <w:r w:rsidRPr="00A66BC5">
        <w:rPr>
          <w:rFonts w:ascii="Consolas" w:hAnsi="Consolas" w:cs="Consolas"/>
          <w:sz w:val="16"/>
          <w:szCs w:val="16"/>
        </w:rPr>
        <w:t>,1</w:t>
      </w:r>
      <w:proofErr w:type="gramEnd"/>
      <w:r w:rsidRPr="00A66BC5">
        <w:rPr>
          <w:rFonts w:ascii="Consolas" w:hAnsi="Consolas" w:cs="Consolas"/>
          <w:sz w:val="16"/>
          <w:szCs w:val="16"/>
        </w:rPr>
        <w:t>] [</w:t>
      </w:r>
      <w:proofErr w:type="gramStart"/>
      <w:r w:rsidRPr="00A66BC5">
        <w:rPr>
          <w:rFonts w:ascii="Consolas" w:hAnsi="Consolas" w:cs="Consolas"/>
          <w:sz w:val="16"/>
          <w:szCs w:val="16"/>
        </w:rPr>
        <w:t>,2</w:t>
      </w:r>
      <w:proofErr w:type="gramEnd"/>
      <w:r w:rsidRPr="00A66BC5">
        <w:rPr>
          <w:rFonts w:ascii="Consolas" w:hAnsi="Consolas" w:cs="Consolas"/>
          <w:sz w:val="16"/>
          <w:szCs w:val="16"/>
        </w:rPr>
        <w:t>] [</w:t>
      </w:r>
      <w:proofErr w:type="gramStart"/>
      <w:r w:rsidRPr="00A66BC5">
        <w:rPr>
          <w:rFonts w:ascii="Consolas" w:hAnsi="Consolas" w:cs="Consolas"/>
          <w:sz w:val="16"/>
          <w:szCs w:val="16"/>
        </w:rPr>
        <w:t>,3</w:t>
      </w:r>
      <w:proofErr w:type="gramEnd"/>
      <w:r w:rsidRPr="00A66BC5">
        <w:rPr>
          <w:rFonts w:ascii="Consolas" w:hAnsi="Consolas" w:cs="Consolas"/>
          <w:sz w:val="16"/>
          <w:szCs w:val="16"/>
        </w:rPr>
        <w:t>]</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[1,] 11 12 13</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[2,] 14 15 16</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[3,] 17 18 19</w:t>
      </w:r>
    </w:p>
    <w:p w:rsidR="00A66BC5" w:rsidRDefault="00A66BC5" w:rsidP="00A66BC5">
      <w:pPr>
        <w:pStyle w:val="ListParagraph"/>
      </w:pPr>
    </w:p>
    <w:tbl>
      <w:tblPr>
        <w:tblW w:w="0" w:type="auto"/>
        <w:shd w:val="clear" w:color="auto" w:fill="FFFFFF"/>
        <w:tblCellMar>
          <w:left w:w="0" w:type="dxa"/>
          <w:right w:w="0" w:type="dxa"/>
        </w:tblCellMar>
        <w:tblLook w:val="04A0"/>
      </w:tblPr>
      <w:tblGrid>
        <w:gridCol w:w="880"/>
        <w:gridCol w:w="352"/>
      </w:tblGrid>
      <w:tr w:rsidR="00A66BC5" w:rsidRPr="00A66BC5"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#Transpose of a matrix</w:t>
            </w:r>
          </w:p>
        </w:tc>
      </w:tr>
      <w:tr w:rsidR="00A66BC5" w:rsidRPr="00A66BC5"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t(A)</w:t>
            </w:r>
          </w:p>
        </w:tc>
      </w:tr>
    </w:tbl>
    <w:p w:rsidR="00A66BC5" w:rsidRDefault="00A66BC5" w:rsidP="00A66BC5">
      <w:pPr>
        <w:pStyle w:val="ListParagraph"/>
      </w:pP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proofErr w:type="gramStart"/>
      <w:r w:rsidRPr="00A66BC5">
        <w:rPr>
          <w:rFonts w:ascii="Consolas" w:hAnsi="Consolas" w:cs="Consolas"/>
          <w:sz w:val="16"/>
          <w:szCs w:val="16"/>
        </w:rPr>
        <w:t>t(</w:t>
      </w:r>
      <w:proofErr w:type="gramEnd"/>
      <w:r w:rsidRPr="00A66BC5">
        <w:rPr>
          <w:rFonts w:ascii="Consolas" w:hAnsi="Consolas" w:cs="Consolas"/>
          <w:sz w:val="16"/>
          <w:szCs w:val="16"/>
        </w:rPr>
        <w:t>A)</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w:t>
      </w:r>
      <w:proofErr w:type="gramStart"/>
      <w:r w:rsidRPr="00A66BC5">
        <w:rPr>
          <w:rFonts w:ascii="Consolas" w:hAnsi="Consolas" w:cs="Consolas"/>
          <w:sz w:val="16"/>
          <w:szCs w:val="16"/>
        </w:rPr>
        <w:t>,1</w:t>
      </w:r>
      <w:proofErr w:type="gramEnd"/>
      <w:r w:rsidRPr="00A66BC5">
        <w:rPr>
          <w:rFonts w:ascii="Consolas" w:hAnsi="Consolas" w:cs="Consolas"/>
          <w:sz w:val="16"/>
          <w:szCs w:val="16"/>
        </w:rPr>
        <w:t>] [</w:t>
      </w:r>
      <w:proofErr w:type="gramStart"/>
      <w:r w:rsidRPr="00A66BC5">
        <w:rPr>
          <w:rFonts w:ascii="Consolas" w:hAnsi="Consolas" w:cs="Consolas"/>
          <w:sz w:val="16"/>
          <w:szCs w:val="16"/>
        </w:rPr>
        <w:t>,2</w:t>
      </w:r>
      <w:proofErr w:type="gramEnd"/>
      <w:r w:rsidRPr="00A66BC5">
        <w:rPr>
          <w:rFonts w:ascii="Consolas" w:hAnsi="Consolas" w:cs="Consolas"/>
          <w:sz w:val="16"/>
          <w:szCs w:val="16"/>
        </w:rPr>
        <w:t>] [</w:t>
      </w:r>
      <w:proofErr w:type="gramStart"/>
      <w:r w:rsidRPr="00A66BC5">
        <w:rPr>
          <w:rFonts w:ascii="Consolas" w:hAnsi="Consolas" w:cs="Consolas"/>
          <w:sz w:val="16"/>
          <w:szCs w:val="16"/>
        </w:rPr>
        <w:t>,3</w:t>
      </w:r>
      <w:proofErr w:type="gramEnd"/>
      <w:r w:rsidRPr="00A66BC5">
        <w:rPr>
          <w:rFonts w:ascii="Consolas" w:hAnsi="Consolas" w:cs="Consolas"/>
          <w:sz w:val="16"/>
          <w:szCs w:val="16"/>
        </w:rPr>
        <w:t>]</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[1,] 11 14 17</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[2,] 12 15 18</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[3,] 13 16 19</w:t>
      </w:r>
    </w:p>
    <w:p w:rsidR="00A66BC5" w:rsidRDefault="00A66BC5" w:rsidP="00A66BC5">
      <w:pPr>
        <w:pStyle w:val="ListParagraph"/>
      </w:pP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b/>
          <w:bCs/>
          <w:sz w:val="16"/>
          <w:szCs w:val="16"/>
        </w:rPr>
        <w:t>Matrix multiplication</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Matrix multiplication is one of the most frequently used operations in linear algebra. We will learn to multiply two matrices as well as go through its important properties.</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Before landing to algorithms, there are a few points to be kept in mind.</w:t>
      </w:r>
    </w:p>
    <w:p w:rsidR="00A66BC5" w:rsidRPr="00A66BC5" w:rsidRDefault="00A66BC5" w:rsidP="00A66BC5">
      <w:pPr>
        <w:numPr>
          <w:ilvl w:val="0"/>
          <w:numId w:val="116"/>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 xml:space="preserve">The multiplication of two matrices of orders </w:t>
      </w:r>
      <w:proofErr w:type="spellStart"/>
      <w:r w:rsidRPr="00A66BC5">
        <w:rPr>
          <w:rFonts w:ascii="Arial" w:eastAsia="Times New Roman" w:hAnsi="Arial" w:cs="Arial"/>
          <w:sz w:val="16"/>
          <w:szCs w:val="16"/>
        </w:rPr>
        <w:t>i</w:t>
      </w:r>
      <w:proofErr w:type="spellEnd"/>
      <w:r w:rsidRPr="00A66BC5">
        <w:rPr>
          <w:rFonts w:ascii="Arial" w:eastAsia="Times New Roman" w:hAnsi="Arial" w:cs="Arial"/>
          <w:sz w:val="16"/>
          <w:szCs w:val="16"/>
        </w:rPr>
        <w:t xml:space="preserve">*j and j*k results into a matrix of order </w:t>
      </w:r>
      <w:proofErr w:type="spellStart"/>
      <w:r w:rsidRPr="00A66BC5">
        <w:rPr>
          <w:rFonts w:ascii="Arial" w:eastAsia="Times New Roman" w:hAnsi="Arial" w:cs="Arial"/>
          <w:sz w:val="16"/>
          <w:szCs w:val="16"/>
        </w:rPr>
        <w:t>i</w:t>
      </w:r>
      <w:proofErr w:type="spellEnd"/>
      <w:r w:rsidRPr="00A66BC5">
        <w:rPr>
          <w:rFonts w:ascii="Arial" w:eastAsia="Times New Roman" w:hAnsi="Arial" w:cs="Arial"/>
          <w:sz w:val="16"/>
          <w:szCs w:val="16"/>
        </w:rPr>
        <w:t>*k.  Just keep the outer indices in order to get the indices of the final matrix.</w:t>
      </w:r>
    </w:p>
    <w:p w:rsidR="00A66BC5" w:rsidRPr="00A66BC5" w:rsidRDefault="00A66BC5" w:rsidP="00A66BC5">
      <w:pPr>
        <w:numPr>
          <w:ilvl w:val="0"/>
          <w:numId w:val="116"/>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Two matrices will be compatible for multiplication only if the number of columns of the first matrix and the number of rows of the second one are same.</w:t>
      </w:r>
    </w:p>
    <w:p w:rsidR="00A66BC5" w:rsidRPr="00A66BC5" w:rsidRDefault="00A66BC5" w:rsidP="00A66BC5">
      <w:pPr>
        <w:numPr>
          <w:ilvl w:val="0"/>
          <w:numId w:val="116"/>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The third point is that order of multiplication matters.</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lastRenderedPageBreak/>
        <w:t>Don’t worry if you can’t get these points. You will be able to understand by the end of this section.</w:t>
      </w:r>
    </w:p>
    <w:p w:rsidR="00A66BC5" w:rsidRPr="00A66BC5" w:rsidRDefault="00A66BC5" w:rsidP="00A66BC5">
      <w:pPr>
        <w:shd w:val="clear" w:color="auto" w:fill="FFFFFF"/>
        <w:spacing w:after="183" w:line="240" w:lineRule="auto"/>
        <w:rPr>
          <w:rFonts w:ascii="Arial" w:eastAsia="Times New Roman" w:hAnsi="Arial" w:cs="Arial"/>
          <w:sz w:val="16"/>
          <w:szCs w:val="16"/>
        </w:rPr>
      </w:pPr>
      <w:proofErr w:type="gramStart"/>
      <w:r w:rsidRPr="00A66BC5">
        <w:rPr>
          <w:rFonts w:ascii="Arial" w:eastAsia="Times New Roman" w:hAnsi="Arial" w:cs="Arial"/>
          <w:sz w:val="16"/>
          <w:szCs w:val="16"/>
        </w:rPr>
        <w:t>Suppose, we are given two matrices A and B to multiply.</w:t>
      </w:r>
      <w:proofErr w:type="gramEnd"/>
      <w:r w:rsidRPr="00A66BC5">
        <w:rPr>
          <w:rFonts w:ascii="Arial" w:eastAsia="Times New Roman" w:hAnsi="Arial" w:cs="Arial"/>
          <w:sz w:val="16"/>
          <w:szCs w:val="16"/>
        </w:rPr>
        <w:t xml:space="preserve"> I will write the final expression first and then will explain the steps.</w:t>
      </w:r>
    </w:p>
    <w:p w:rsidR="00A66BC5" w:rsidRDefault="00A66BC5" w:rsidP="00A66BC5">
      <w:pPr>
        <w:pStyle w:val="ListParagraph"/>
      </w:pPr>
      <w:r>
        <w:rPr>
          <w:noProof/>
        </w:rPr>
        <w:drawing>
          <wp:inline distT="0" distB="0" distL="0" distR="0">
            <wp:extent cx="2859405" cy="1673860"/>
            <wp:effectExtent l="19050" t="0" r="0" b="0"/>
            <wp:docPr id="122" name="Picture 122" descr="https://s3-ap-south-1.amazonaws.com/av-blog-media/wp-content/uploads/2017/05/23150439/LA-3-300x1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3-ap-south-1.amazonaws.com/av-blog-media/wp-content/uploads/2017/05/23150439/LA-3-300x176.gif"/>
                    <pic:cNvPicPr>
                      <a:picLocks noChangeAspect="1" noChangeArrowheads="1"/>
                    </pic:cNvPicPr>
                  </pic:nvPicPr>
                  <pic:blipFill>
                    <a:blip r:embed="rId110" cstate="print"/>
                    <a:srcRect/>
                    <a:stretch>
                      <a:fillRect/>
                    </a:stretch>
                  </pic:blipFill>
                  <pic:spPr bwMode="auto">
                    <a:xfrm>
                      <a:off x="0" y="0"/>
                      <a:ext cx="2859405" cy="167386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 have picked this image from Wikipedia for your better understanding.</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In the first illustration, we know that the order of the resulting matrix should be </w:t>
      </w:r>
      <w:proofErr w:type="gramStart"/>
      <w:r w:rsidRPr="00A66BC5">
        <w:rPr>
          <w:rFonts w:ascii="Arial" w:hAnsi="Arial" w:cs="Arial"/>
          <w:sz w:val="16"/>
          <w:szCs w:val="16"/>
        </w:rPr>
        <w:t>3*3</w:t>
      </w:r>
      <w:proofErr w:type="gramEnd"/>
      <w:r w:rsidRPr="00A66BC5">
        <w:rPr>
          <w:rFonts w:ascii="Arial" w:hAnsi="Arial" w:cs="Arial"/>
          <w:sz w:val="16"/>
          <w:szCs w:val="16"/>
        </w:rPr>
        <w:t>. So first of all, create a matrix of order 3*3. To determine (AB</w:t>
      </w:r>
      <w:proofErr w:type="gramStart"/>
      <w:r w:rsidRPr="00A66BC5">
        <w:rPr>
          <w:rFonts w:ascii="Arial" w:hAnsi="Arial" w:cs="Arial"/>
          <w:sz w:val="16"/>
          <w:szCs w:val="16"/>
        </w:rPr>
        <w:t>)</w:t>
      </w:r>
      <w:proofErr w:type="spellStart"/>
      <w:r w:rsidRPr="00A66BC5">
        <w:rPr>
          <w:rFonts w:ascii="Arial" w:hAnsi="Arial" w:cs="Arial"/>
          <w:sz w:val="16"/>
          <w:szCs w:val="16"/>
        </w:rPr>
        <w:t>ij</w:t>
      </w:r>
      <w:proofErr w:type="spellEnd"/>
      <w:proofErr w:type="gramEnd"/>
      <w:r w:rsidRPr="00A66BC5">
        <w:rPr>
          <w:rFonts w:ascii="Arial" w:hAnsi="Arial" w:cs="Arial"/>
          <w:sz w:val="16"/>
          <w:szCs w:val="16"/>
        </w:rPr>
        <w:t xml:space="preserve"> , multiply each element of ‘</w:t>
      </w:r>
      <w:proofErr w:type="spellStart"/>
      <w:r w:rsidRPr="00A66BC5">
        <w:rPr>
          <w:rFonts w:ascii="Arial" w:hAnsi="Arial" w:cs="Arial"/>
          <w:sz w:val="16"/>
          <w:szCs w:val="16"/>
        </w:rPr>
        <w:t>i’th</w:t>
      </w:r>
      <w:proofErr w:type="spellEnd"/>
      <w:r w:rsidRPr="00A66BC5">
        <w:rPr>
          <w:rFonts w:ascii="Arial" w:hAnsi="Arial" w:cs="Arial"/>
          <w:sz w:val="16"/>
          <w:szCs w:val="16"/>
        </w:rPr>
        <w:t xml:space="preserve"> row of A with ‘</w:t>
      </w:r>
      <w:proofErr w:type="spellStart"/>
      <w:r w:rsidRPr="00A66BC5">
        <w:rPr>
          <w:rFonts w:ascii="Arial" w:hAnsi="Arial" w:cs="Arial"/>
          <w:sz w:val="16"/>
          <w:szCs w:val="16"/>
        </w:rPr>
        <w:t>j’th</w:t>
      </w:r>
      <w:proofErr w:type="spellEnd"/>
      <w:r w:rsidRPr="00A66BC5">
        <w:rPr>
          <w:rFonts w:ascii="Arial" w:hAnsi="Arial" w:cs="Arial"/>
          <w:sz w:val="16"/>
          <w:szCs w:val="16"/>
        </w:rPr>
        <w:t xml:space="preserve"> column of B one at a time and add all the terms. To help you understand element-wise multiplication, take a look at the code below.</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Style w:val="HTMLCode"/>
          <w:rFonts w:ascii="Consolas" w:hAnsi="Consolas" w:cs="Consolas"/>
          <w:sz w:val="16"/>
          <w:szCs w:val="16"/>
          <w:shd w:val="clear" w:color="auto" w:fill="F9F2F4"/>
        </w:rPr>
        <w:t>import</w:t>
      </w:r>
      <w:proofErr w:type="gramEnd"/>
      <w:r w:rsidRPr="00A66BC5">
        <w:rPr>
          <w:rStyle w:val="HTMLCode"/>
          <w:rFonts w:ascii="Consolas" w:hAnsi="Consolas" w:cs="Consolas"/>
          <w:sz w:val="16"/>
          <w:szCs w:val="16"/>
          <w:shd w:val="clear" w:color="auto" w:fill="F9F2F4"/>
        </w:rPr>
        <w:t> </w:t>
      </w:r>
      <w:proofErr w:type="spellStart"/>
      <w:r w:rsidRPr="00A66BC5">
        <w:rPr>
          <w:rFonts w:ascii="Arial" w:hAnsi="Arial" w:cs="Arial"/>
          <w:sz w:val="16"/>
          <w:szCs w:val="16"/>
        </w:rPr>
        <w:t>numpy</w:t>
      </w:r>
      <w:proofErr w:type="spellEnd"/>
      <w:r w:rsidRPr="00A66BC5">
        <w:rPr>
          <w:rStyle w:val="HTMLCode"/>
          <w:rFonts w:ascii="Consolas" w:hAnsi="Consolas" w:cs="Consolas"/>
          <w:sz w:val="16"/>
          <w:szCs w:val="16"/>
          <w:shd w:val="clear" w:color="auto" w:fill="F9F2F4"/>
        </w:rPr>
        <w:t xml:space="preserve"> as </w:t>
      </w:r>
      <w:proofErr w:type="spellStart"/>
      <w:r w:rsidRPr="00A66BC5">
        <w:rPr>
          <w:rStyle w:val="HTMLCode"/>
          <w:rFonts w:ascii="Consolas" w:hAnsi="Consolas" w:cs="Consolas"/>
          <w:sz w:val="16"/>
          <w:szCs w:val="16"/>
          <w:shd w:val="clear" w:color="auto" w:fill="F9F2F4"/>
        </w:rPr>
        <w:t>np</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A=</w:t>
      </w:r>
      <w:proofErr w:type="spellStart"/>
      <w:proofErr w:type="gramStart"/>
      <w:r w:rsidRPr="00A66BC5">
        <w:rPr>
          <w:rStyle w:val="HTMLCode"/>
          <w:rFonts w:ascii="Consolas" w:hAnsi="Consolas" w:cs="Consolas"/>
          <w:sz w:val="16"/>
          <w:szCs w:val="16"/>
          <w:shd w:val="clear" w:color="auto" w:fill="F9F2F4"/>
        </w:rPr>
        <w:t>np.arange</w:t>
      </w:r>
      <w:proofErr w:type="spellEnd"/>
      <w:r w:rsidRPr="00A66BC5">
        <w:rPr>
          <w:rStyle w:val="HTMLCode"/>
          <w:rFonts w:ascii="Consolas" w:hAnsi="Consolas" w:cs="Consolas"/>
          <w:sz w:val="16"/>
          <w:szCs w:val="16"/>
          <w:shd w:val="clear" w:color="auto" w:fill="F9F2F4"/>
        </w:rPr>
        <w:t>(</w:t>
      </w:r>
      <w:proofErr w:type="gramEnd"/>
      <w:r w:rsidRPr="00A66BC5">
        <w:rPr>
          <w:rStyle w:val="HTMLCode"/>
          <w:rFonts w:ascii="Consolas" w:hAnsi="Consolas" w:cs="Consolas"/>
          <w:sz w:val="16"/>
          <w:szCs w:val="16"/>
          <w:shd w:val="clear" w:color="auto" w:fill="F9F2F4"/>
        </w:rPr>
        <w:t>21,30).reshape(3,3)</w:t>
      </w:r>
      <w:r w:rsidRPr="00A66BC5">
        <w:rPr>
          <w:rFonts w:ascii="Arial" w:hAnsi="Arial" w:cs="Arial"/>
          <w:sz w:val="16"/>
          <w:szCs w:val="16"/>
        </w:rPr>
        <w:br/>
      </w:r>
      <w:r w:rsidRPr="00A66BC5">
        <w:rPr>
          <w:rStyle w:val="HTMLCode"/>
          <w:rFonts w:ascii="Consolas" w:hAnsi="Consolas" w:cs="Consolas"/>
          <w:sz w:val="16"/>
          <w:szCs w:val="16"/>
          <w:shd w:val="clear" w:color="auto" w:fill="F9F2F4"/>
        </w:rPr>
        <w:t>B=</w:t>
      </w:r>
      <w:proofErr w:type="spellStart"/>
      <w:r w:rsidRPr="00A66BC5">
        <w:rPr>
          <w:rStyle w:val="HTMLCode"/>
          <w:rFonts w:ascii="Consolas" w:hAnsi="Consolas" w:cs="Consolas"/>
          <w:sz w:val="16"/>
          <w:szCs w:val="16"/>
          <w:shd w:val="clear" w:color="auto" w:fill="F9F2F4"/>
        </w:rPr>
        <w:t>np.arange</w:t>
      </w:r>
      <w:proofErr w:type="spellEnd"/>
      <w:r w:rsidRPr="00A66BC5">
        <w:rPr>
          <w:rStyle w:val="HTMLCode"/>
          <w:rFonts w:ascii="Consolas" w:hAnsi="Consolas" w:cs="Consolas"/>
          <w:sz w:val="16"/>
          <w:szCs w:val="16"/>
          <w:shd w:val="clear" w:color="auto" w:fill="F9F2F4"/>
        </w:rPr>
        <w:t>(31,40).reshape(3,3)</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Style w:val="HTMLCode"/>
          <w:rFonts w:ascii="Consolas" w:hAnsi="Consolas" w:cs="Consolas"/>
          <w:sz w:val="16"/>
          <w:szCs w:val="16"/>
          <w:shd w:val="clear" w:color="auto" w:fill="F9F2F4"/>
        </w:rPr>
        <w:t>A.dot(</w:t>
      </w:r>
      <w:proofErr w:type="gramEnd"/>
      <w:r w:rsidRPr="00A66BC5">
        <w:rPr>
          <w:rStyle w:val="HTMLCode"/>
          <w:rFonts w:ascii="Consolas" w:hAnsi="Consolas" w:cs="Consolas"/>
          <w:sz w:val="16"/>
          <w:szCs w:val="16"/>
          <w:shd w:val="clear" w:color="auto" w:fill="F9F2F4"/>
        </w:rPr>
        <w:t>B)</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AB= </w:t>
      </w:r>
      <w:proofErr w:type="gramStart"/>
      <w:r>
        <w:rPr>
          <w:rStyle w:val="HTMLCode"/>
          <w:rFonts w:ascii="Consolas" w:eastAsiaTheme="majorEastAsia" w:hAnsi="Consolas" w:cs="Consolas"/>
          <w:color w:val="333333"/>
        </w:rPr>
        <w:t>array(</w:t>
      </w:r>
      <w:proofErr w:type="gramEnd"/>
      <w:r>
        <w:rPr>
          <w:rStyle w:val="HTMLCode"/>
          <w:rFonts w:ascii="Consolas" w:eastAsiaTheme="majorEastAsia" w:hAnsi="Consolas" w:cs="Consolas"/>
          <w:color w:val="333333"/>
        </w:rPr>
        <w:t>[[2250, 2316, 2382],</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       [2556, 2631, 2706],</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sz w:val="11"/>
          <w:szCs w:val="11"/>
        </w:rPr>
      </w:pPr>
      <w:r>
        <w:rPr>
          <w:rStyle w:val="HTMLCode"/>
          <w:rFonts w:ascii="Consolas" w:eastAsiaTheme="majorEastAsia" w:hAnsi="Consolas" w:cs="Consolas"/>
          <w:color w:val="333333"/>
        </w:rPr>
        <w:t xml:space="preserve">       [2862, 2946, 3030]])</w:t>
      </w:r>
      <w:r>
        <w:rPr>
          <w:rFonts w:ascii="Consolas" w:hAnsi="Consolas" w:cs="Consolas"/>
          <w:color w:val="333333"/>
          <w:sz w:val="11"/>
          <w:szCs w:val="11"/>
        </w:rPr>
        <w:t xml:space="preserve"> </w:t>
      </w:r>
      <w:proofErr w:type="gramStart"/>
      <w:r>
        <w:rPr>
          <w:rStyle w:val="HTMLCode"/>
          <w:rFonts w:ascii="Consolas" w:eastAsiaTheme="majorEastAsia" w:hAnsi="Consolas" w:cs="Consolas"/>
          <w:color w:val="333333"/>
        </w:rPr>
        <w:t>B.dot(</w:t>
      </w:r>
      <w:proofErr w:type="gramEnd"/>
      <w:r>
        <w:rPr>
          <w:rStyle w:val="HTMLCode"/>
          <w:rFonts w:ascii="Consolas" w:eastAsiaTheme="majorEastAsia" w:hAnsi="Consolas" w:cs="Consolas"/>
          <w:color w:val="333333"/>
        </w:rPr>
        <w:t>A)</w:t>
      </w:r>
    </w:p>
    <w:p w:rsidR="00A66BC5" w:rsidRDefault="00A66BC5" w:rsidP="00A66BC5">
      <w:pPr>
        <w:pStyle w:val="ListParagraph"/>
      </w:pP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BA= </w:t>
      </w:r>
      <w:proofErr w:type="gramStart"/>
      <w:r>
        <w:rPr>
          <w:rStyle w:val="HTMLCode"/>
          <w:rFonts w:ascii="Consolas" w:eastAsiaTheme="majorEastAsia" w:hAnsi="Consolas" w:cs="Consolas"/>
          <w:color w:val="333333"/>
        </w:rPr>
        <w:t>array(</w:t>
      </w:r>
      <w:proofErr w:type="gramEnd"/>
      <w:r>
        <w:rPr>
          <w:rStyle w:val="HTMLCode"/>
          <w:rFonts w:ascii="Consolas" w:eastAsiaTheme="majorEastAsia" w:hAnsi="Consolas" w:cs="Consolas"/>
          <w:color w:val="333333"/>
        </w:rPr>
        <w:t>[[2310, 2406, 2502],</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       [2526, 2631, 2736],</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sz w:val="11"/>
          <w:szCs w:val="11"/>
        </w:rPr>
      </w:pPr>
      <w:r>
        <w:rPr>
          <w:rStyle w:val="HTMLCode"/>
          <w:rFonts w:ascii="Consolas" w:eastAsiaTheme="majorEastAsia" w:hAnsi="Consolas" w:cs="Consolas"/>
          <w:color w:val="333333"/>
        </w:rPr>
        <w:t xml:space="preserve">       [2742, 2856, 2970]])</w:t>
      </w:r>
    </w:p>
    <w:p w:rsidR="00A66BC5" w:rsidRPr="00A66BC5" w:rsidRDefault="00A66BC5" w:rsidP="00A66BC5">
      <w:pPr>
        <w:pStyle w:val="ListParagraph"/>
        <w:rPr>
          <w:rFonts w:ascii="Arial" w:hAnsi="Arial" w:cs="Arial"/>
          <w:sz w:val="16"/>
          <w:szCs w:val="16"/>
          <w:shd w:val="clear" w:color="auto" w:fill="FFFFFF"/>
        </w:rPr>
      </w:pPr>
      <w:r w:rsidRPr="00A66BC5">
        <w:rPr>
          <w:rFonts w:ascii="Arial" w:hAnsi="Arial" w:cs="Arial"/>
          <w:sz w:val="16"/>
          <w:szCs w:val="16"/>
          <w:shd w:val="clear" w:color="auto" w:fill="FFFFFF"/>
        </w:rPr>
        <w:t>So, how did we get 2250 as first element of AB matrix?  </w:t>
      </w:r>
      <w:r w:rsidRPr="00A66BC5">
        <w:rPr>
          <w:rStyle w:val="HTMLCode"/>
          <w:rFonts w:ascii="Consolas" w:eastAsiaTheme="minorHAnsi" w:hAnsi="Consolas" w:cs="Consolas"/>
          <w:sz w:val="16"/>
          <w:szCs w:val="16"/>
          <w:shd w:val="clear" w:color="auto" w:fill="F9F2F4"/>
        </w:rPr>
        <w:t>2250=21*31+22*34+23*37. </w:t>
      </w:r>
      <w:proofErr w:type="gramStart"/>
      <w:r w:rsidRPr="00A66BC5">
        <w:rPr>
          <w:rFonts w:ascii="Arial" w:hAnsi="Arial" w:cs="Arial"/>
          <w:sz w:val="16"/>
          <w:szCs w:val="16"/>
          <w:shd w:val="clear" w:color="auto" w:fill="FFFFFF"/>
        </w:rPr>
        <w:t>Similarly, for other elements.</w:t>
      </w:r>
      <w:proofErr w:type="gramEnd"/>
    </w:p>
    <w:p w:rsidR="00A66BC5" w:rsidRDefault="00A66BC5" w:rsidP="00A66BC5">
      <w:pPr>
        <w:pStyle w:val="ListParagraph"/>
        <w:rPr>
          <w:rStyle w:val="Strong"/>
          <w:rFonts w:ascii="Arial" w:hAnsi="Arial" w:cs="Arial"/>
          <w:color w:val="333333"/>
          <w:sz w:val="13"/>
          <w:szCs w:val="13"/>
          <w:shd w:val="clear" w:color="auto" w:fill="FFFFFF"/>
        </w:rPr>
      </w:pPr>
    </w:p>
    <w:p w:rsidR="00A66BC5" w:rsidRDefault="00A66BC5" w:rsidP="00A66BC5">
      <w:pPr>
        <w:pStyle w:val="ListParagraph"/>
        <w:rPr>
          <w:rStyle w:val="Strong"/>
          <w:rFonts w:ascii="Arial" w:hAnsi="Arial" w:cs="Arial"/>
          <w:color w:val="333333"/>
          <w:sz w:val="13"/>
          <w:szCs w:val="13"/>
          <w:shd w:val="clear" w:color="auto" w:fill="FFFFFF"/>
        </w:rPr>
      </w:pPr>
    </w:p>
    <w:p w:rsidR="00A66BC5" w:rsidRDefault="00A66BC5" w:rsidP="00A66BC5">
      <w:pPr>
        <w:pStyle w:val="ListParagraph"/>
        <w:rPr>
          <w:rStyle w:val="Strong"/>
          <w:rFonts w:ascii="Arial" w:hAnsi="Arial" w:cs="Arial"/>
          <w:color w:val="333333"/>
          <w:sz w:val="13"/>
          <w:szCs w:val="13"/>
          <w:shd w:val="clear" w:color="auto" w:fill="FFFFFF"/>
        </w:rPr>
      </w:pPr>
      <w:r>
        <w:rPr>
          <w:rStyle w:val="Strong"/>
          <w:rFonts w:ascii="Arial" w:hAnsi="Arial" w:cs="Arial"/>
          <w:color w:val="333333"/>
          <w:sz w:val="13"/>
          <w:szCs w:val="13"/>
          <w:shd w:val="clear" w:color="auto" w:fill="FFFFFF"/>
        </w:rPr>
        <w:t>Code in R</w:t>
      </w:r>
    </w:p>
    <w:tbl>
      <w:tblPr>
        <w:tblW w:w="0" w:type="auto"/>
        <w:shd w:val="clear" w:color="auto" w:fill="FFFFFF"/>
        <w:tblCellMar>
          <w:left w:w="0" w:type="dxa"/>
          <w:right w:w="0" w:type="dxa"/>
        </w:tblCellMar>
        <w:tblLook w:val="04A0"/>
      </w:tblPr>
      <w:tblGrid>
        <w:gridCol w:w="1320"/>
        <w:gridCol w:w="5191"/>
      </w:tblGrid>
      <w:tr w:rsidR="00A66BC5" w:rsidRPr="00A66BC5"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#Multiplication of matrix</w:t>
            </w:r>
          </w:p>
        </w:tc>
      </w:tr>
      <w:tr w:rsidR="00A66BC5" w:rsidRPr="002E397A"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p>
        </w:tc>
      </w:tr>
      <w:tr w:rsidR="00A66BC5" w:rsidRPr="002E397A"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A&lt;-matrix(c(11,12,13,14,15,16,17,18,19),</w:t>
            </w:r>
            <w:proofErr w:type="spellStart"/>
            <w:r w:rsidRPr="00A66BC5">
              <w:rPr>
                <w:rFonts w:ascii="Consolas" w:eastAsia="Times New Roman" w:hAnsi="Consolas" w:cs="Consolas"/>
                <w:sz w:val="16"/>
                <w:szCs w:val="16"/>
              </w:rPr>
              <w:t>nrow</w:t>
            </w:r>
            <w:proofErr w:type="spellEnd"/>
            <w:r w:rsidRPr="00A66BC5">
              <w:rPr>
                <w:rFonts w:ascii="Consolas" w:eastAsia="Times New Roman" w:hAnsi="Consolas" w:cs="Consolas"/>
                <w:sz w:val="16"/>
                <w:szCs w:val="16"/>
              </w:rPr>
              <w:t xml:space="preserve"> = 3,byrow = T)</w:t>
            </w:r>
          </w:p>
        </w:tc>
      </w:tr>
      <w:tr w:rsidR="00A66BC5" w:rsidRPr="002E397A"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B&lt;-matrix(c(20,21,22,23,24,25,26,27,28),</w:t>
            </w:r>
            <w:proofErr w:type="spellStart"/>
            <w:r w:rsidRPr="00A66BC5">
              <w:rPr>
                <w:rFonts w:ascii="Consolas" w:eastAsia="Times New Roman" w:hAnsi="Consolas" w:cs="Consolas"/>
                <w:sz w:val="16"/>
                <w:szCs w:val="16"/>
              </w:rPr>
              <w:t>nrow</w:t>
            </w:r>
            <w:proofErr w:type="spellEnd"/>
            <w:r w:rsidRPr="00A66BC5">
              <w:rPr>
                <w:rFonts w:ascii="Consolas" w:eastAsia="Times New Roman" w:hAnsi="Consolas" w:cs="Consolas"/>
                <w:sz w:val="16"/>
                <w:szCs w:val="16"/>
              </w:rPr>
              <w:t xml:space="preserve"> = 3,byrow = T)</w:t>
            </w:r>
          </w:p>
        </w:tc>
      </w:tr>
      <w:tr w:rsidR="00A66BC5" w:rsidRPr="002E397A"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p>
        </w:tc>
      </w:tr>
      <w:tr w:rsidR="00A66BC5" w:rsidRPr="002E397A" w:rsidTr="00E252A5">
        <w:tc>
          <w:tcPr>
            <w:tcW w:w="23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sz w:val="16"/>
                <w:szCs w:val="16"/>
              </w:rPr>
            </w:pPr>
            <w:r w:rsidRPr="00A66BC5">
              <w:rPr>
                <w:rFonts w:ascii="Consolas" w:eastAsia="Times New Roman" w:hAnsi="Consolas" w:cs="Consolas"/>
                <w:sz w:val="16"/>
                <w:szCs w:val="16"/>
              </w:rPr>
              <w:t>A*B</w:t>
            </w:r>
          </w:p>
        </w:tc>
      </w:tr>
    </w:tbl>
    <w:p w:rsidR="00A66BC5" w:rsidRDefault="00A66BC5" w:rsidP="00A66BC5">
      <w:pPr>
        <w:pStyle w:val="ListParagraph"/>
      </w:pP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lastRenderedPageBreak/>
        <w:t>A*B</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w:t>
      </w:r>
      <w:proofErr w:type="gramStart"/>
      <w:r w:rsidRPr="00A66BC5">
        <w:rPr>
          <w:rFonts w:ascii="Consolas" w:hAnsi="Consolas" w:cs="Consolas"/>
          <w:sz w:val="16"/>
          <w:szCs w:val="16"/>
        </w:rPr>
        <w:t>,1</w:t>
      </w:r>
      <w:proofErr w:type="gramEnd"/>
      <w:r w:rsidRPr="00A66BC5">
        <w:rPr>
          <w:rFonts w:ascii="Consolas" w:hAnsi="Consolas" w:cs="Consolas"/>
          <w:sz w:val="16"/>
          <w:szCs w:val="16"/>
        </w:rPr>
        <w:t>] [</w:t>
      </w:r>
      <w:proofErr w:type="gramStart"/>
      <w:r w:rsidRPr="00A66BC5">
        <w:rPr>
          <w:rFonts w:ascii="Consolas" w:hAnsi="Consolas" w:cs="Consolas"/>
          <w:sz w:val="16"/>
          <w:szCs w:val="16"/>
        </w:rPr>
        <w:t>,2</w:t>
      </w:r>
      <w:proofErr w:type="gramEnd"/>
      <w:r w:rsidRPr="00A66BC5">
        <w:rPr>
          <w:rFonts w:ascii="Consolas" w:hAnsi="Consolas" w:cs="Consolas"/>
          <w:sz w:val="16"/>
          <w:szCs w:val="16"/>
        </w:rPr>
        <w:t>] [</w:t>
      </w:r>
      <w:proofErr w:type="gramStart"/>
      <w:r w:rsidRPr="00A66BC5">
        <w:rPr>
          <w:rFonts w:ascii="Consolas" w:hAnsi="Consolas" w:cs="Consolas"/>
          <w:sz w:val="16"/>
          <w:szCs w:val="16"/>
        </w:rPr>
        <w:t>,3</w:t>
      </w:r>
      <w:proofErr w:type="gramEnd"/>
      <w:r w:rsidRPr="00A66BC5">
        <w:rPr>
          <w:rFonts w:ascii="Consolas" w:hAnsi="Consolas" w:cs="Consolas"/>
          <w:sz w:val="16"/>
          <w:szCs w:val="16"/>
        </w:rPr>
        <w:t>]</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[1,] 220 252 286</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[2,] 322 360 400</w:t>
      </w:r>
    </w:p>
    <w:p w:rsidR="00A66BC5" w:rsidRP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sz w:val="16"/>
          <w:szCs w:val="16"/>
        </w:rPr>
      </w:pPr>
      <w:r w:rsidRPr="00A66BC5">
        <w:rPr>
          <w:rFonts w:ascii="Consolas" w:hAnsi="Consolas" w:cs="Consolas"/>
          <w:sz w:val="16"/>
          <w:szCs w:val="16"/>
        </w:rPr>
        <w:t>[3,] 442 486 532</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Notice the difference between AB and BA.</w:t>
      </w:r>
    </w:p>
    <w:p w:rsidR="00A66BC5" w:rsidRPr="002E397A" w:rsidRDefault="00A66BC5" w:rsidP="00A66BC5">
      <w:pPr>
        <w:shd w:val="clear" w:color="auto" w:fill="FFFFFF"/>
        <w:spacing w:after="183" w:line="240" w:lineRule="auto"/>
        <w:rPr>
          <w:rFonts w:ascii="Arial" w:eastAsia="Times New Roman" w:hAnsi="Arial" w:cs="Arial"/>
          <w:color w:val="595858"/>
          <w:sz w:val="13"/>
          <w:szCs w:val="13"/>
        </w:rPr>
      </w:pPr>
      <w:r w:rsidRPr="002E397A">
        <w:rPr>
          <w:rFonts w:ascii="Arial" w:eastAsia="Times New Roman" w:hAnsi="Arial" w:cs="Arial"/>
          <w:b/>
          <w:bCs/>
          <w:color w:val="333333"/>
          <w:sz w:val="13"/>
        </w:rPr>
        <w:t>Properties of matrix multiplication</w:t>
      </w:r>
    </w:p>
    <w:p w:rsidR="00A66BC5" w:rsidRPr="00A66BC5" w:rsidRDefault="00A66BC5" w:rsidP="00A66BC5">
      <w:pPr>
        <w:numPr>
          <w:ilvl w:val="0"/>
          <w:numId w:val="117"/>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Matrix multiplication is associative provided the given matrices are compatible for multiplication i.e.</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Consolas" w:eastAsia="Times New Roman" w:hAnsi="Consolas" w:cs="Consolas"/>
          <w:sz w:val="16"/>
          <w:szCs w:val="16"/>
        </w:rPr>
        <w:t>ABC =</w:t>
      </w:r>
      <w:proofErr w:type="gramStart"/>
      <w:r w:rsidRPr="00A66BC5">
        <w:rPr>
          <w:rFonts w:ascii="Consolas" w:eastAsia="Times New Roman" w:hAnsi="Consolas" w:cs="Consolas"/>
          <w:sz w:val="16"/>
          <w:szCs w:val="16"/>
        </w:rPr>
        <w:t>  (</w:t>
      </w:r>
      <w:proofErr w:type="gramEnd"/>
      <w:r w:rsidRPr="00A66BC5">
        <w:rPr>
          <w:rFonts w:ascii="Consolas" w:eastAsia="Times New Roman" w:hAnsi="Consolas" w:cs="Consolas"/>
          <w:sz w:val="16"/>
          <w:szCs w:val="16"/>
        </w:rPr>
        <w:t>AB)C = A(BC)</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Consolas" w:eastAsia="Times New Roman" w:hAnsi="Consolas" w:cs="Consolas"/>
          <w:sz w:val="16"/>
          <w:szCs w:val="16"/>
        </w:rPr>
        <w:t xml:space="preserve">import </w:t>
      </w:r>
      <w:proofErr w:type="spellStart"/>
      <w:r w:rsidRPr="00A66BC5">
        <w:rPr>
          <w:rFonts w:ascii="Consolas" w:eastAsia="Times New Roman" w:hAnsi="Consolas" w:cs="Consolas"/>
          <w:sz w:val="16"/>
          <w:szCs w:val="16"/>
        </w:rPr>
        <w:t>numpy</w:t>
      </w:r>
      <w:proofErr w:type="spellEnd"/>
      <w:r w:rsidRPr="00A66BC5">
        <w:rPr>
          <w:rFonts w:ascii="Consolas" w:eastAsia="Times New Roman" w:hAnsi="Consolas" w:cs="Consolas"/>
          <w:sz w:val="16"/>
          <w:szCs w:val="16"/>
        </w:rPr>
        <w:t xml:space="preserve"> as </w:t>
      </w:r>
      <w:proofErr w:type="spellStart"/>
      <w:r w:rsidRPr="00A66BC5">
        <w:rPr>
          <w:rFonts w:ascii="Consolas" w:eastAsia="Times New Roman" w:hAnsi="Consolas" w:cs="Consolas"/>
          <w:sz w:val="16"/>
          <w:szCs w:val="16"/>
        </w:rPr>
        <w:t>np</w:t>
      </w:r>
      <w:proofErr w:type="spellEnd"/>
      <w:r w:rsidRPr="00A66BC5">
        <w:rPr>
          <w:rFonts w:ascii="Arial" w:eastAsia="Times New Roman" w:hAnsi="Arial" w:cs="Arial"/>
          <w:sz w:val="16"/>
          <w:szCs w:val="16"/>
        </w:rPr>
        <w:br/>
      </w:r>
      <w:r w:rsidRPr="00A66BC5">
        <w:rPr>
          <w:rFonts w:ascii="Consolas" w:eastAsia="Times New Roman" w:hAnsi="Consolas" w:cs="Consolas"/>
          <w:sz w:val="16"/>
          <w:szCs w:val="16"/>
        </w:rPr>
        <w:t>A=</w:t>
      </w:r>
      <w:proofErr w:type="spellStart"/>
      <w:r w:rsidRPr="00A66BC5">
        <w:rPr>
          <w:rFonts w:ascii="Consolas" w:eastAsia="Times New Roman" w:hAnsi="Consolas" w:cs="Consolas"/>
          <w:sz w:val="16"/>
          <w:szCs w:val="16"/>
        </w:rPr>
        <w:t>np.arange</w:t>
      </w:r>
      <w:proofErr w:type="spellEnd"/>
      <w:r w:rsidRPr="00A66BC5">
        <w:rPr>
          <w:rFonts w:ascii="Consolas" w:eastAsia="Times New Roman" w:hAnsi="Consolas" w:cs="Consolas"/>
          <w:sz w:val="16"/>
          <w:szCs w:val="16"/>
        </w:rPr>
        <w:t>(21,30).reshape(3,3)</w:t>
      </w:r>
      <w:r w:rsidRPr="00A66BC5">
        <w:rPr>
          <w:rFonts w:ascii="Arial" w:eastAsia="Times New Roman" w:hAnsi="Arial" w:cs="Arial"/>
          <w:sz w:val="16"/>
          <w:szCs w:val="16"/>
        </w:rPr>
        <w:br/>
      </w:r>
      <w:r w:rsidRPr="00A66BC5">
        <w:rPr>
          <w:rFonts w:ascii="Consolas" w:eastAsia="Times New Roman" w:hAnsi="Consolas" w:cs="Consolas"/>
          <w:sz w:val="16"/>
          <w:szCs w:val="16"/>
        </w:rPr>
        <w:t>B=</w:t>
      </w:r>
      <w:proofErr w:type="spellStart"/>
      <w:r w:rsidRPr="00A66BC5">
        <w:rPr>
          <w:rFonts w:ascii="Consolas" w:eastAsia="Times New Roman" w:hAnsi="Consolas" w:cs="Consolas"/>
          <w:sz w:val="16"/>
          <w:szCs w:val="16"/>
        </w:rPr>
        <w:t>np.arange</w:t>
      </w:r>
      <w:proofErr w:type="spellEnd"/>
      <w:r w:rsidRPr="00A66BC5">
        <w:rPr>
          <w:rFonts w:ascii="Consolas" w:eastAsia="Times New Roman" w:hAnsi="Consolas" w:cs="Consolas"/>
          <w:sz w:val="16"/>
          <w:szCs w:val="16"/>
        </w:rPr>
        <w:t>(31,40).reshape(3,3)</w:t>
      </w:r>
      <w:r w:rsidRPr="00A66BC5">
        <w:rPr>
          <w:rFonts w:ascii="Arial" w:eastAsia="Times New Roman" w:hAnsi="Arial" w:cs="Arial"/>
          <w:sz w:val="16"/>
          <w:szCs w:val="16"/>
        </w:rPr>
        <w:br/>
      </w:r>
      <w:r w:rsidRPr="00A66BC5">
        <w:rPr>
          <w:rFonts w:ascii="Consolas" w:eastAsia="Times New Roman" w:hAnsi="Consolas" w:cs="Consolas"/>
          <w:sz w:val="16"/>
          <w:szCs w:val="16"/>
        </w:rPr>
        <w:t>C=</w:t>
      </w:r>
      <w:proofErr w:type="spellStart"/>
      <w:r w:rsidRPr="00A66BC5">
        <w:rPr>
          <w:rFonts w:ascii="Consolas" w:eastAsia="Times New Roman" w:hAnsi="Consolas" w:cs="Consolas"/>
          <w:sz w:val="16"/>
          <w:szCs w:val="16"/>
        </w:rPr>
        <w:t>np.arange</w:t>
      </w:r>
      <w:proofErr w:type="spellEnd"/>
      <w:r w:rsidRPr="00A66BC5">
        <w:rPr>
          <w:rFonts w:ascii="Consolas" w:eastAsia="Times New Roman" w:hAnsi="Consolas" w:cs="Consolas"/>
          <w:sz w:val="16"/>
          <w:szCs w:val="16"/>
        </w:rPr>
        <w:t>(41,50).reshape(3,3)</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Consolas" w:eastAsia="Times New Roman" w:hAnsi="Consolas" w:cs="Consolas"/>
          <w:sz w:val="16"/>
          <w:szCs w:val="16"/>
        </w:rPr>
        <w:t>temp1</w:t>
      </w:r>
      <w:proofErr w:type="gramStart"/>
      <w:r w:rsidRPr="00A66BC5">
        <w:rPr>
          <w:rFonts w:ascii="Consolas" w:eastAsia="Times New Roman" w:hAnsi="Consolas" w:cs="Consolas"/>
          <w:sz w:val="16"/>
          <w:szCs w:val="16"/>
        </w:rPr>
        <w:t>=(</w:t>
      </w:r>
      <w:proofErr w:type="gramEnd"/>
      <w:r w:rsidRPr="00A66BC5">
        <w:rPr>
          <w:rFonts w:ascii="Consolas" w:eastAsia="Times New Roman" w:hAnsi="Consolas" w:cs="Consolas"/>
          <w:sz w:val="16"/>
          <w:szCs w:val="16"/>
        </w:rPr>
        <w:t>A.dot(B)).dot(C)</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proofErr w:type="gramStart"/>
      <w:r>
        <w:rPr>
          <w:rStyle w:val="HTMLCode"/>
          <w:rFonts w:ascii="Consolas" w:eastAsiaTheme="majorEastAsia" w:hAnsi="Consolas" w:cs="Consolas"/>
          <w:color w:val="333333"/>
        </w:rPr>
        <w:t>array(</w:t>
      </w:r>
      <w:proofErr w:type="gramEnd"/>
      <w:r>
        <w:rPr>
          <w:rStyle w:val="HTMLCode"/>
          <w:rFonts w:ascii="Consolas" w:eastAsiaTheme="majorEastAsia" w:hAnsi="Consolas" w:cs="Consolas"/>
          <w:color w:val="333333"/>
        </w:rPr>
        <w:t>[[306108, 313056, 320004],</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       [347742, 355635, 363528],</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sz w:val="11"/>
          <w:szCs w:val="11"/>
        </w:rPr>
      </w:pPr>
      <w:r>
        <w:rPr>
          <w:rStyle w:val="HTMLCode"/>
          <w:rFonts w:ascii="Consolas" w:eastAsiaTheme="majorEastAsia" w:hAnsi="Consolas" w:cs="Consolas"/>
          <w:color w:val="333333"/>
        </w:rPr>
        <w:t xml:space="preserve">       [389376, 398214, 407052]])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eastAsiaTheme="majorEastAsia" w:hAnsi="Consolas" w:cs="Consolas"/>
          <w:sz w:val="16"/>
          <w:szCs w:val="16"/>
          <w:shd w:val="clear" w:color="auto" w:fill="F9F2F4"/>
        </w:rPr>
        <w:t>temp2=</w:t>
      </w:r>
      <w:proofErr w:type="gramStart"/>
      <w:r w:rsidRPr="00A66BC5">
        <w:rPr>
          <w:rStyle w:val="HTMLCode"/>
          <w:rFonts w:ascii="Consolas" w:eastAsiaTheme="majorEastAsia" w:hAnsi="Consolas" w:cs="Consolas"/>
          <w:sz w:val="16"/>
          <w:szCs w:val="16"/>
          <w:shd w:val="clear" w:color="auto" w:fill="F9F2F4"/>
        </w:rPr>
        <w:t>A.dot(</w:t>
      </w:r>
      <w:proofErr w:type="gramEnd"/>
      <w:r w:rsidRPr="00A66BC5">
        <w:rPr>
          <w:rStyle w:val="HTMLCode"/>
          <w:rFonts w:ascii="Consolas" w:eastAsiaTheme="majorEastAsia" w:hAnsi="Consolas" w:cs="Consolas"/>
          <w:sz w:val="16"/>
          <w:szCs w:val="16"/>
          <w:shd w:val="clear" w:color="auto" w:fill="F9F2F4"/>
        </w:rPr>
        <w:t>(B.dot(C)))</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proofErr w:type="gramStart"/>
      <w:r>
        <w:rPr>
          <w:rStyle w:val="HTMLCode"/>
          <w:rFonts w:ascii="Consolas" w:eastAsiaTheme="majorEastAsia" w:hAnsi="Consolas" w:cs="Consolas"/>
          <w:color w:val="333333"/>
        </w:rPr>
        <w:t>array(</w:t>
      </w:r>
      <w:proofErr w:type="gramEnd"/>
      <w:r>
        <w:rPr>
          <w:rStyle w:val="HTMLCode"/>
          <w:rFonts w:ascii="Consolas" w:eastAsiaTheme="majorEastAsia" w:hAnsi="Consolas" w:cs="Consolas"/>
          <w:color w:val="333333"/>
        </w:rPr>
        <w:t>[[306108, 313056, 320004],</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Style w:val="HTMLCode"/>
          <w:rFonts w:ascii="Consolas" w:eastAsiaTheme="majorEastAsia" w:hAnsi="Consolas" w:cs="Consolas"/>
          <w:color w:val="333333"/>
        </w:rPr>
      </w:pPr>
      <w:r>
        <w:rPr>
          <w:rStyle w:val="HTMLCode"/>
          <w:rFonts w:ascii="Consolas" w:eastAsiaTheme="majorEastAsia" w:hAnsi="Consolas" w:cs="Consolas"/>
          <w:color w:val="333333"/>
        </w:rPr>
        <w:t xml:space="preserve">       [347742, 355635, 363528],</w:t>
      </w:r>
    </w:p>
    <w:p w:rsidR="00A66BC5"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sz w:val="11"/>
          <w:szCs w:val="11"/>
        </w:rPr>
      </w:pPr>
      <w:r>
        <w:rPr>
          <w:rStyle w:val="HTMLCode"/>
          <w:rFonts w:ascii="Consolas" w:eastAsiaTheme="majorEastAsia" w:hAnsi="Consolas" w:cs="Consolas"/>
          <w:color w:val="333333"/>
        </w:rPr>
        <w:t xml:space="preserve">       [389376, 398214, 407052]])</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Pr>
          <w:rFonts w:ascii="Arial" w:hAnsi="Arial" w:cs="Arial"/>
          <w:color w:val="595858"/>
          <w:sz w:val="13"/>
          <w:szCs w:val="13"/>
        </w:rPr>
        <w:t xml:space="preserve">2. </w:t>
      </w:r>
      <w:r w:rsidRPr="00A66BC5">
        <w:rPr>
          <w:rFonts w:ascii="Arial" w:hAnsi="Arial" w:cs="Arial"/>
          <w:sz w:val="16"/>
          <w:szCs w:val="16"/>
        </w:rPr>
        <w:t xml:space="preserve">Matrix multiplication is not commutative i.e. AB </w:t>
      </w:r>
      <w:proofErr w:type="gramStart"/>
      <w:r w:rsidRPr="00A66BC5">
        <w:rPr>
          <w:rFonts w:ascii="Arial" w:hAnsi="Arial" w:cs="Arial"/>
          <w:sz w:val="16"/>
          <w:szCs w:val="16"/>
        </w:rPr>
        <w:t>and  BA</w:t>
      </w:r>
      <w:proofErr w:type="gramEnd"/>
      <w:r w:rsidRPr="00A66BC5">
        <w:rPr>
          <w:rFonts w:ascii="Arial" w:hAnsi="Arial" w:cs="Arial"/>
          <w:sz w:val="16"/>
          <w:szCs w:val="16"/>
        </w:rPr>
        <w:t xml:space="preserve"> are not equal. We have verified this result above.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Matrix multiplication is used in linear and logistic regression when we calculate the value of output variable by parameterized vector method. As we have learned the basics of matrices, it’s time to apply them.</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3.3 Representing equations in matrix form</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Let me do something exciting for you.  Take help of pen and paper and try to find the value of the matrix multiplication shown below</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2859405" cy="2305685"/>
            <wp:effectExtent l="19050" t="0" r="0" b="0"/>
            <wp:docPr id="39" name="Picture 1" descr="https://s3-ap-south-1.amazonaws.com/av-blog-media/wp-content/uploads/2017/05/24185427/LA-26-300x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5/24185427/LA-26-300x242.png"/>
                    <pic:cNvPicPr>
                      <a:picLocks noChangeAspect="1" noChangeArrowheads="1"/>
                    </pic:cNvPicPr>
                  </pic:nvPicPr>
                  <pic:blipFill>
                    <a:blip r:embed="rId111" cstate="print"/>
                    <a:srcRect/>
                    <a:stretch>
                      <a:fillRect/>
                    </a:stretch>
                  </pic:blipFill>
                  <pic:spPr bwMode="auto">
                    <a:xfrm>
                      <a:off x="0" y="0"/>
                      <a:ext cx="2859405" cy="230568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It can be verified very easily that the expression contains our three equations. We will name our matrices as ‘A’, ‘X’ and ‘Z’.</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It explicitly verifies that we can write our equations together in one place as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AX   = Z</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Next step has to be solution </w:t>
      </w:r>
      <w:proofErr w:type="spellStart"/>
      <w:r w:rsidRPr="00A66BC5">
        <w:rPr>
          <w:rFonts w:ascii="Arial" w:hAnsi="Arial" w:cs="Arial"/>
          <w:sz w:val="16"/>
          <w:szCs w:val="16"/>
        </w:rPr>
        <w:t>methods.We</w:t>
      </w:r>
      <w:proofErr w:type="spellEnd"/>
      <w:r w:rsidRPr="00A66BC5">
        <w:rPr>
          <w:rFonts w:ascii="Arial" w:hAnsi="Arial" w:cs="Arial"/>
          <w:sz w:val="16"/>
          <w:szCs w:val="16"/>
        </w:rPr>
        <w:t xml:space="preserve"> will go through two methods to find the solution.</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4. Solving the Problem</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we will look in detail the two methods to solve matrix equations.</w:t>
      </w:r>
    </w:p>
    <w:p w:rsidR="00A66BC5" w:rsidRPr="00A66BC5" w:rsidRDefault="00A66BC5" w:rsidP="00A66BC5">
      <w:pPr>
        <w:numPr>
          <w:ilvl w:val="0"/>
          <w:numId w:val="118"/>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Row Echelon Form</w:t>
      </w:r>
    </w:p>
    <w:p w:rsidR="00A66BC5" w:rsidRPr="00A66BC5" w:rsidRDefault="00A66BC5" w:rsidP="00A66BC5">
      <w:pPr>
        <w:numPr>
          <w:ilvl w:val="0"/>
          <w:numId w:val="118"/>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Inverse of a Matrix</w:t>
      </w:r>
    </w:p>
    <w:p w:rsidR="00A66BC5" w:rsidRDefault="00A66BC5" w:rsidP="00A66BC5">
      <w:pPr>
        <w:pStyle w:val="Heading3"/>
        <w:shd w:val="clear" w:color="auto" w:fill="FFFFFF"/>
        <w:spacing w:before="0" w:after="175" w:line="336" w:lineRule="atLeast"/>
        <w:rPr>
          <w:rFonts w:ascii="Arial" w:hAnsi="Arial" w:cs="Arial"/>
          <w:color w:val="333333"/>
          <w:sz w:val="18"/>
          <w:szCs w:val="18"/>
        </w:rPr>
      </w:pPr>
      <w:r>
        <w:rPr>
          <w:rFonts w:ascii="Arial" w:hAnsi="Arial" w:cs="Arial"/>
          <w:color w:val="333333"/>
          <w:sz w:val="18"/>
          <w:szCs w:val="18"/>
        </w:rPr>
        <w:t>4.1 Row Echelon form</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Now you have </w:t>
      </w:r>
      <w:proofErr w:type="spellStart"/>
      <w:r w:rsidRPr="00A66BC5">
        <w:rPr>
          <w:rFonts w:ascii="Arial" w:hAnsi="Arial" w:cs="Arial"/>
          <w:sz w:val="16"/>
          <w:szCs w:val="16"/>
        </w:rPr>
        <w:t>visualised</w:t>
      </w:r>
      <w:proofErr w:type="spellEnd"/>
      <w:r w:rsidRPr="00A66BC5">
        <w:rPr>
          <w:rFonts w:ascii="Arial" w:hAnsi="Arial" w:cs="Arial"/>
          <w:sz w:val="16"/>
          <w:szCs w:val="16"/>
        </w:rPr>
        <w:t xml:space="preserve"> what an equation in 3 variables represents and had a warm up on matrix operations. Let’s find the solution of the set of equations given to us to understand our first method of interest and explore it later in detail.</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I have already illustrated that solving the equations by substitution method can prove to be tedious and time taking. Our first method introduces you with a neater and more systematic method to accomplish the job in which, we manipulate our original equations systematically to find the solution.  But what are those valid manipulations? Are there any qualifying criteria they have to </w:t>
      </w:r>
      <w:proofErr w:type="spellStart"/>
      <w:r w:rsidRPr="00A66BC5">
        <w:rPr>
          <w:rFonts w:ascii="Arial" w:hAnsi="Arial" w:cs="Arial"/>
          <w:sz w:val="16"/>
          <w:szCs w:val="16"/>
        </w:rPr>
        <w:t>fulfil</w:t>
      </w:r>
      <w:proofErr w:type="spellEnd"/>
      <w:r w:rsidRPr="00A66BC5">
        <w:rPr>
          <w:rFonts w:ascii="Arial" w:hAnsi="Arial" w:cs="Arial"/>
          <w:sz w:val="16"/>
          <w:szCs w:val="16"/>
        </w:rPr>
        <w:t>? Well, yes. There are two conditions which have to be fulfilled by any manipulation to be valid.</w:t>
      </w:r>
    </w:p>
    <w:p w:rsidR="00A66BC5" w:rsidRPr="00A66BC5" w:rsidRDefault="00A66BC5" w:rsidP="00A66BC5">
      <w:pPr>
        <w:numPr>
          <w:ilvl w:val="0"/>
          <w:numId w:val="119"/>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Manipulation should preserve the solution i.e. solution should not be altered on imposing the manipulation.</w:t>
      </w:r>
    </w:p>
    <w:p w:rsidR="00A66BC5" w:rsidRPr="00A66BC5" w:rsidRDefault="00A66BC5" w:rsidP="00A66BC5">
      <w:pPr>
        <w:numPr>
          <w:ilvl w:val="0"/>
          <w:numId w:val="119"/>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Manipulation should be reversible.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So, what are those manipulations?</w:t>
      </w:r>
    </w:p>
    <w:p w:rsidR="00A66BC5" w:rsidRPr="00A66BC5" w:rsidRDefault="00A66BC5" w:rsidP="00A66BC5">
      <w:pPr>
        <w:numPr>
          <w:ilvl w:val="0"/>
          <w:numId w:val="120"/>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We can swap the order of equations.</w:t>
      </w:r>
    </w:p>
    <w:p w:rsidR="00A66BC5" w:rsidRPr="00A66BC5" w:rsidRDefault="00A66BC5" w:rsidP="00A66BC5">
      <w:pPr>
        <w:numPr>
          <w:ilvl w:val="0"/>
          <w:numId w:val="120"/>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We can multiply both sides of equations by any non-zero constant ‘c’.</w:t>
      </w:r>
    </w:p>
    <w:p w:rsidR="00A66BC5" w:rsidRPr="00A66BC5" w:rsidRDefault="00A66BC5" w:rsidP="00A66BC5">
      <w:pPr>
        <w:numPr>
          <w:ilvl w:val="0"/>
          <w:numId w:val="120"/>
        </w:numPr>
        <w:shd w:val="clear" w:color="auto" w:fill="FFFFFF"/>
        <w:spacing w:before="100" w:beforeAutospacing="1" w:after="100" w:afterAutospacing="1" w:line="240" w:lineRule="auto"/>
        <w:rPr>
          <w:rFonts w:ascii="Arial" w:hAnsi="Arial" w:cs="Arial"/>
          <w:sz w:val="16"/>
          <w:szCs w:val="16"/>
        </w:rPr>
      </w:pPr>
      <w:r w:rsidRPr="00A66BC5">
        <w:rPr>
          <w:rFonts w:ascii="Arial" w:hAnsi="Arial" w:cs="Arial"/>
          <w:sz w:val="16"/>
          <w:szCs w:val="16"/>
        </w:rPr>
        <w:t>We can multiply an equation by any non-zero constant and then add to other equation.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These points will become </w:t>
      </w:r>
      <w:proofErr w:type="gramStart"/>
      <w:r w:rsidRPr="00A66BC5">
        <w:rPr>
          <w:rFonts w:ascii="Arial" w:hAnsi="Arial" w:cs="Arial"/>
          <w:sz w:val="16"/>
          <w:szCs w:val="16"/>
        </w:rPr>
        <w:t>more clear</w:t>
      </w:r>
      <w:proofErr w:type="gramEnd"/>
      <w:r w:rsidRPr="00A66BC5">
        <w:rPr>
          <w:rFonts w:ascii="Arial" w:hAnsi="Arial" w:cs="Arial"/>
          <w:sz w:val="16"/>
          <w:szCs w:val="16"/>
        </w:rPr>
        <w:t xml:space="preserve"> once you go through the algorithm and practice it. The basic idea is to clear variables in successive equations and form an upper triangular matrix. Equipped with prerequisites, let’s get started. But before that, it is strongly recommended to go through this </w:t>
      </w:r>
      <w:hyperlink r:id="rId112" w:history="1">
        <w:r w:rsidRPr="00A66BC5">
          <w:rPr>
            <w:rStyle w:val="Hyperlink"/>
            <w:rFonts w:ascii="Arial" w:eastAsiaTheme="majorEastAsia" w:hAnsi="Arial" w:cs="Arial"/>
            <w:color w:val="auto"/>
            <w:sz w:val="16"/>
            <w:szCs w:val="16"/>
          </w:rPr>
          <w:t>link</w:t>
        </w:r>
      </w:hyperlink>
      <w:r w:rsidRPr="00A66BC5">
        <w:rPr>
          <w:rFonts w:ascii="Arial" w:hAnsi="Arial" w:cs="Arial"/>
          <w:sz w:val="16"/>
          <w:szCs w:val="16"/>
        </w:rPr>
        <w:t> for better understanding.</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I will solve our original problem as an illustration. Let’s do it in steps.</w:t>
      </w:r>
    </w:p>
    <w:p w:rsidR="00A66BC5" w:rsidRPr="00A66BC5" w:rsidRDefault="00A66BC5" w:rsidP="00A66BC5">
      <w:pPr>
        <w:numPr>
          <w:ilvl w:val="0"/>
          <w:numId w:val="121"/>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Make an augmented matrix from the matrix ‘A’ and ‘Z’.</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1351915" cy="930910"/>
            <wp:effectExtent l="19050" t="0" r="635" b="0"/>
            <wp:docPr id="41" name="Picture 4" descr="https://s3-ap-south-1.amazonaws.com/av-blog-media/wp-content/uploads/2017/05/23164657/L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7/05/23164657/LA-5.png"/>
                    <pic:cNvPicPr>
                      <a:picLocks noChangeAspect="1" noChangeArrowheads="1"/>
                    </pic:cNvPicPr>
                  </pic:nvPicPr>
                  <pic:blipFill>
                    <a:blip r:embed="rId113" cstate="print"/>
                    <a:srcRect/>
                    <a:stretch>
                      <a:fillRect/>
                    </a:stretch>
                  </pic:blipFill>
                  <pic:spPr bwMode="auto">
                    <a:xfrm>
                      <a:off x="0" y="0"/>
                      <a:ext cx="1351915" cy="930910"/>
                    </a:xfrm>
                    <a:prstGeom prst="rect">
                      <a:avLst/>
                    </a:prstGeom>
                    <a:noFill/>
                    <a:ln w="9525">
                      <a:noFill/>
                      <a:miter lim="800000"/>
                      <a:headEnd/>
                      <a:tailEnd/>
                    </a:ln>
                  </pic:spPr>
                </pic:pic>
              </a:graphicData>
            </a:graphic>
          </wp:inline>
        </w:drawing>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What I have done is I have just concatenated the two matrices. The augmented matrix simply tells that the elements in a row are coefficients of ‘x’, ‘y’ and ‘z’ and last element in the row is right-hand side of the equation.</w:t>
      </w:r>
    </w:p>
    <w:p w:rsidR="00A66BC5" w:rsidRPr="00A66BC5" w:rsidRDefault="00A66BC5" w:rsidP="00A66BC5">
      <w:pPr>
        <w:numPr>
          <w:ilvl w:val="0"/>
          <w:numId w:val="122"/>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Multiply row (1) with 2 and subtract from row (2). Similarly, multiply equation 1 with 5 and subtract from row (3).</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1706880" cy="925195"/>
            <wp:effectExtent l="19050" t="0" r="7620" b="0"/>
            <wp:docPr id="42" name="Picture 7" descr="https://s3-ap-south-1.amazonaws.com/av-blog-media/wp-content/uploads/2017/05/23165050/L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5/23165050/LA-6.png"/>
                    <pic:cNvPicPr>
                      <a:picLocks noChangeAspect="1" noChangeArrowheads="1"/>
                    </pic:cNvPicPr>
                  </pic:nvPicPr>
                  <pic:blipFill>
                    <a:blip r:embed="rId114" cstate="print"/>
                    <a:srcRect/>
                    <a:stretch>
                      <a:fillRect/>
                    </a:stretch>
                  </pic:blipFill>
                  <pic:spPr bwMode="auto">
                    <a:xfrm>
                      <a:off x="0" y="0"/>
                      <a:ext cx="1706880" cy="92519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shd w:val="clear" w:color="auto" w:fill="FFFFFF"/>
        </w:rPr>
      </w:pPr>
      <w:r w:rsidRPr="00A66BC5">
        <w:rPr>
          <w:rFonts w:ascii="Arial" w:hAnsi="Arial" w:cs="Arial"/>
          <w:sz w:val="16"/>
          <w:szCs w:val="16"/>
          <w:shd w:val="clear" w:color="auto" w:fill="FFFFFF"/>
        </w:rPr>
        <w:t>In order to make an upper triangular matrix, multiply row (2) by 2 and then subtract from row (3).</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1706880" cy="847725"/>
            <wp:effectExtent l="19050" t="0" r="7620" b="0"/>
            <wp:docPr id="44" name="Picture 10" descr="https://s3-ap-south-1.amazonaws.com/av-blog-media/wp-content/uploads/2017/05/23165332/L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5/23165332/LA-7.png"/>
                    <pic:cNvPicPr>
                      <a:picLocks noChangeAspect="1" noChangeArrowheads="1"/>
                    </pic:cNvPicPr>
                  </pic:nvPicPr>
                  <pic:blipFill>
                    <a:blip r:embed="rId115" cstate="print"/>
                    <a:srcRect/>
                    <a:stretch>
                      <a:fillRect/>
                    </a:stretch>
                  </pic:blipFill>
                  <pic:spPr bwMode="auto">
                    <a:xfrm>
                      <a:off x="0" y="0"/>
                      <a:ext cx="1706880" cy="84772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shd w:val="clear" w:color="auto" w:fill="FFFFFF"/>
        </w:rPr>
      </w:pPr>
      <w:r w:rsidRPr="00A66BC5">
        <w:rPr>
          <w:rFonts w:ascii="Arial" w:hAnsi="Arial" w:cs="Arial"/>
          <w:sz w:val="16"/>
          <w:szCs w:val="16"/>
          <w:shd w:val="clear" w:color="auto" w:fill="FFFFFF"/>
        </w:rPr>
        <w:t>Remember to make each leading coefficient, also called pivot equal to 1, by suitable manipulations; in this case multiplying row 2 with -1. Also, if a row consists of 0 only, it should be below each row which consists of a non-zero entry. The resulting form of Matrix is called Row Echelon form. Notice that the planes corresponding to new equations formed by manipulation are not equivalent. Doing these operations, we are just conserving the solution of equations and trying to reach to it.</w:t>
      </w:r>
    </w:p>
    <w:p w:rsidR="00A66BC5" w:rsidRPr="00A66BC5" w:rsidRDefault="00A66BC5" w:rsidP="00A66BC5">
      <w:pPr>
        <w:numPr>
          <w:ilvl w:val="0"/>
          <w:numId w:val="123"/>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Now we have simplified our job, let’s retrieve the modified equations. We will start from the simplest i.e. the one with the minimum number of remaining variables. If you follow the illustrated procedure, you will find that last equation comes to be the simplest one.</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Consolas" w:eastAsia="Times New Roman" w:hAnsi="Consolas" w:cs="Consolas"/>
          <w:sz w:val="16"/>
          <w:szCs w:val="16"/>
        </w:rPr>
        <w:t>0*x+0*y+1*z=1</w:t>
      </w:r>
      <w:r w:rsidRPr="00A66BC5">
        <w:rPr>
          <w:rFonts w:ascii="Arial" w:eastAsia="Times New Roman" w:hAnsi="Arial" w:cs="Arial"/>
          <w:sz w:val="16"/>
          <w:szCs w:val="16"/>
        </w:rPr>
        <w:br/>
      </w:r>
      <w:r w:rsidRPr="00A66BC5">
        <w:rPr>
          <w:rFonts w:ascii="Consolas" w:eastAsia="Times New Roman" w:hAnsi="Consolas" w:cs="Consolas"/>
          <w:sz w:val="16"/>
          <w:szCs w:val="16"/>
        </w:rPr>
        <w:t>z=1</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Now retrieve equation (2) and put the value of ‘z’ in it to find ‘y’. Do the same for equation (1).</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Isn’t it pretty simple and clean?</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Let’s ponder over another point. Will we always be able to make an upper triangular matrix which gives a unique solution? Are there different cases possible? Recall that planes can intersect in multiple ways. Take your time to figure it out and then proceed further.</w:t>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t>Different possible cases-</w:t>
      </w:r>
    </w:p>
    <w:p w:rsidR="00A66BC5" w:rsidRPr="00A66BC5" w:rsidRDefault="00A66BC5" w:rsidP="00A66BC5">
      <w:pPr>
        <w:numPr>
          <w:ilvl w:val="0"/>
          <w:numId w:val="124"/>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It’s possible that we get a unique solution as illustrated in above example. It indicates that all the three planes intersect in a point.</w:t>
      </w:r>
    </w:p>
    <w:p w:rsidR="00A66BC5" w:rsidRPr="00A66BC5" w:rsidRDefault="00A66BC5" w:rsidP="00A66BC5">
      <w:pPr>
        <w:numPr>
          <w:ilvl w:val="0"/>
          <w:numId w:val="124"/>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We can get a case like shown below</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1673860" cy="836930"/>
            <wp:effectExtent l="19050" t="0" r="2540" b="0"/>
            <wp:docPr id="47" name="Picture 13" descr="https://s3-ap-south-1.amazonaws.com/av-blog-media/wp-content/uploads/2017/05/23192439/L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7/05/23192439/LA-8.png"/>
                    <pic:cNvPicPr>
                      <a:picLocks noChangeAspect="1" noChangeArrowheads="1"/>
                    </pic:cNvPicPr>
                  </pic:nvPicPr>
                  <pic:blipFill>
                    <a:blip r:embed="rId116" cstate="print"/>
                    <a:srcRect/>
                    <a:stretch>
                      <a:fillRect/>
                    </a:stretch>
                  </pic:blipFill>
                  <pic:spPr bwMode="auto">
                    <a:xfrm>
                      <a:off x="0" y="0"/>
                      <a:ext cx="1673860" cy="836930"/>
                    </a:xfrm>
                    <a:prstGeom prst="rect">
                      <a:avLst/>
                    </a:prstGeom>
                    <a:noFill/>
                    <a:ln w="9525">
                      <a:noFill/>
                      <a:miter lim="800000"/>
                      <a:headEnd/>
                      <a:tailEnd/>
                    </a:ln>
                  </pic:spPr>
                </pic:pic>
              </a:graphicData>
            </a:graphic>
          </wp:inline>
        </w:drawing>
      </w:r>
    </w:p>
    <w:p w:rsidR="00A66BC5" w:rsidRPr="00A66BC5" w:rsidRDefault="00A66BC5" w:rsidP="00A66BC5">
      <w:pPr>
        <w:shd w:val="clear" w:color="auto" w:fill="FFFFFF"/>
        <w:spacing w:after="183" w:line="240" w:lineRule="auto"/>
        <w:rPr>
          <w:rFonts w:ascii="Arial" w:eastAsia="Times New Roman" w:hAnsi="Arial" w:cs="Arial"/>
          <w:sz w:val="16"/>
          <w:szCs w:val="16"/>
        </w:rPr>
      </w:pPr>
      <w:r w:rsidRPr="00A66BC5">
        <w:rPr>
          <w:rFonts w:ascii="Arial" w:eastAsia="Times New Roman" w:hAnsi="Arial" w:cs="Arial"/>
          <w:sz w:val="16"/>
          <w:szCs w:val="16"/>
        </w:rPr>
        <w:lastRenderedPageBreak/>
        <w:t>Note that in last equation, 0=0 which is always true but it seems like we have got only 2 equations. One of the equations is redundant. In many cases, it’s also possible that the number of redundant equations is more than one. In this case, the number of solutions is infinite.</w:t>
      </w:r>
    </w:p>
    <w:p w:rsidR="00A66BC5" w:rsidRPr="00A66BC5" w:rsidRDefault="00A66BC5" w:rsidP="00A66BC5">
      <w:pPr>
        <w:numPr>
          <w:ilvl w:val="0"/>
          <w:numId w:val="125"/>
        </w:numPr>
        <w:shd w:val="clear" w:color="auto" w:fill="FFFFFF"/>
        <w:spacing w:before="100" w:beforeAutospacing="1" w:after="100" w:afterAutospacing="1" w:line="240" w:lineRule="auto"/>
        <w:rPr>
          <w:rFonts w:ascii="Arial" w:eastAsia="Times New Roman" w:hAnsi="Arial" w:cs="Arial"/>
          <w:sz w:val="16"/>
          <w:szCs w:val="16"/>
        </w:rPr>
      </w:pPr>
      <w:r w:rsidRPr="00A66BC5">
        <w:rPr>
          <w:rFonts w:ascii="Arial" w:eastAsia="Times New Roman" w:hAnsi="Arial" w:cs="Arial"/>
          <w:sz w:val="16"/>
          <w:szCs w:val="16"/>
        </w:rPr>
        <w:t>There is another case where Echelon matrix looks as shown below</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1396365" cy="859155"/>
            <wp:effectExtent l="19050" t="0" r="0" b="0"/>
            <wp:docPr id="50" name="Picture 16" descr="https://s3-ap-south-1.amazonaws.com/av-blog-media/wp-content/uploads/2017/05/23192634/L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1.amazonaws.com/av-blog-media/wp-content/uploads/2017/05/23192634/LA-9.png"/>
                    <pic:cNvPicPr>
                      <a:picLocks noChangeAspect="1" noChangeArrowheads="1"/>
                    </pic:cNvPicPr>
                  </pic:nvPicPr>
                  <pic:blipFill>
                    <a:blip r:embed="rId117" cstate="print"/>
                    <a:srcRect/>
                    <a:stretch>
                      <a:fillRect/>
                    </a:stretch>
                  </pic:blipFill>
                  <pic:spPr bwMode="auto">
                    <a:xfrm>
                      <a:off x="0" y="0"/>
                      <a:ext cx="1396365" cy="85915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Let’s retrieve the last equation.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0*x+0*y+0*z=4</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HTMLCode"/>
          <w:rFonts w:ascii="Consolas" w:hAnsi="Consolas" w:cs="Consolas"/>
          <w:sz w:val="16"/>
          <w:szCs w:val="16"/>
          <w:shd w:val="clear" w:color="auto" w:fill="F9F2F4"/>
        </w:rPr>
        <w:t>0=4</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Is it possible? Very clear cut intuition is NO. But, does this signify something? It’s analogous to saying that it is impossible to find a solution and indeed, it is true. We can’t find a solution for such a set of equations. Can you think what is happening actually in terms of planes? Go back to the section where we saw planes intersecting and find it out.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Note that this method is efficient for a set of 5-6 equations. Although the method is quite simple, if equation set gets larger, the number of times you have to manipulate the equations becomes enormously high and the method becomes inefficient.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Pr>
          <w:rStyle w:val="Strong"/>
          <w:rFonts w:ascii="Arial" w:eastAsiaTheme="majorEastAsia" w:hAnsi="Arial" w:cs="Arial"/>
          <w:color w:val="333333"/>
          <w:sz w:val="13"/>
          <w:szCs w:val="13"/>
        </w:rPr>
        <w:t>Rank of a matrix</w:t>
      </w:r>
      <w:r>
        <w:rPr>
          <w:rFonts w:ascii="Arial" w:hAnsi="Arial" w:cs="Arial"/>
          <w:color w:val="595858"/>
          <w:sz w:val="13"/>
          <w:szCs w:val="13"/>
        </w:rPr>
        <w:t xml:space="preserve"> – </w:t>
      </w:r>
      <w:r w:rsidRPr="00A66BC5">
        <w:rPr>
          <w:rFonts w:ascii="Arial" w:hAnsi="Arial" w:cs="Arial"/>
          <w:sz w:val="16"/>
          <w:szCs w:val="16"/>
        </w:rPr>
        <w:t>Rank of a matrix is equal to the maximum number of linearly independent row vectors in a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 set of vectors is linearly dependent if we can express at least one of the vectors as a linear combination of remaining vectors in the set.</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4.2 Inverse of a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For solving a large number of equations in one go, the inverse is used. Don’t panic if you are not familiar with the inverse. We will do a good amount of work on all the required concepts. Let’s start with a few terms and operations.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Determinant of a Matrix</w:t>
      </w:r>
      <w:r w:rsidRPr="00A66BC5">
        <w:rPr>
          <w:rFonts w:ascii="Arial" w:hAnsi="Arial" w:cs="Arial"/>
          <w:sz w:val="16"/>
          <w:szCs w:val="16"/>
        </w:rPr>
        <w:t xml:space="preserve"> – The concept of determinant is applicable to square matrices only. I will lead you to the </w:t>
      </w:r>
      <w:proofErr w:type="spellStart"/>
      <w:r w:rsidRPr="00A66BC5">
        <w:rPr>
          <w:rFonts w:ascii="Arial" w:hAnsi="Arial" w:cs="Arial"/>
          <w:sz w:val="16"/>
          <w:szCs w:val="16"/>
        </w:rPr>
        <w:t>generalised</w:t>
      </w:r>
      <w:proofErr w:type="spellEnd"/>
      <w:r w:rsidRPr="00A66BC5">
        <w:rPr>
          <w:rFonts w:ascii="Arial" w:hAnsi="Arial" w:cs="Arial"/>
          <w:sz w:val="16"/>
          <w:szCs w:val="16"/>
        </w:rPr>
        <w:t xml:space="preserve"> expression of determinant in steps. To start with, let’s take a 2*2 </w:t>
      </w:r>
      <w:proofErr w:type="gramStart"/>
      <w:r w:rsidRPr="00A66BC5">
        <w:rPr>
          <w:rFonts w:ascii="Arial" w:hAnsi="Arial" w:cs="Arial"/>
          <w:sz w:val="16"/>
          <w:szCs w:val="16"/>
        </w:rPr>
        <w:t>matrix  A</w:t>
      </w:r>
      <w:proofErr w:type="gramEnd"/>
      <w:r w:rsidRPr="00A66BC5">
        <w:rPr>
          <w:rFonts w:ascii="Arial" w:hAnsi="Arial" w:cs="Arial"/>
          <w:sz w:val="16"/>
          <w:szCs w:val="16"/>
        </w:rPr>
        <w:t>.</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1285875" cy="692785"/>
            <wp:effectExtent l="19050" t="0" r="9525" b="0"/>
            <wp:docPr id="53" name="Picture 19" descr="https://s3-ap-south-1.amazonaws.com/av-blog-media/wp-content/uploads/2017/05/23193448/L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1.amazonaws.com/av-blog-media/wp-content/uploads/2017/05/23193448/LA-10.png"/>
                    <pic:cNvPicPr>
                      <a:picLocks noChangeAspect="1" noChangeArrowheads="1"/>
                    </pic:cNvPicPr>
                  </pic:nvPicPr>
                  <pic:blipFill>
                    <a:blip r:embed="rId118" cstate="print"/>
                    <a:srcRect/>
                    <a:stretch>
                      <a:fillRect/>
                    </a:stretch>
                  </pic:blipFill>
                  <pic:spPr bwMode="auto">
                    <a:xfrm>
                      <a:off x="0" y="0"/>
                      <a:ext cx="1285875" cy="69278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For now, just focus on 2*2 </w:t>
      </w:r>
      <w:proofErr w:type="gramStart"/>
      <w:r w:rsidRPr="00A66BC5">
        <w:rPr>
          <w:rFonts w:ascii="Arial" w:hAnsi="Arial" w:cs="Arial"/>
          <w:sz w:val="16"/>
          <w:szCs w:val="16"/>
        </w:rPr>
        <w:t>matrix</w:t>
      </w:r>
      <w:proofErr w:type="gramEnd"/>
      <w:r w:rsidRPr="00A66BC5">
        <w:rPr>
          <w:rFonts w:ascii="Arial" w:hAnsi="Arial" w:cs="Arial"/>
          <w:sz w:val="16"/>
          <w:szCs w:val="16"/>
        </w:rPr>
        <w:t>. The expression of determinant of the matrix A will be: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proofErr w:type="gramStart"/>
      <w:r w:rsidRPr="00A66BC5">
        <w:rPr>
          <w:rStyle w:val="HTMLCode"/>
          <w:rFonts w:ascii="Consolas" w:hAnsi="Consolas" w:cs="Consolas"/>
          <w:sz w:val="16"/>
          <w:szCs w:val="16"/>
          <w:shd w:val="clear" w:color="auto" w:fill="F9F2F4"/>
        </w:rPr>
        <w:t>det</w:t>
      </w:r>
      <w:proofErr w:type="spellEnd"/>
      <w:r w:rsidRPr="00A66BC5">
        <w:rPr>
          <w:rStyle w:val="HTMLCode"/>
          <w:rFonts w:ascii="Consolas" w:hAnsi="Consolas" w:cs="Consolas"/>
          <w:sz w:val="16"/>
          <w:szCs w:val="16"/>
          <w:shd w:val="clear" w:color="auto" w:fill="F9F2F4"/>
        </w:rPr>
        <w:t>(</w:t>
      </w:r>
      <w:proofErr w:type="gramEnd"/>
      <w:r w:rsidRPr="00A66BC5">
        <w:rPr>
          <w:rStyle w:val="HTMLCode"/>
          <w:rFonts w:ascii="Consolas" w:hAnsi="Consolas" w:cs="Consolas"/>
          <w:sz w:val="16"/>
          <w:szCs w:val="16"/>
          <w:shd w:val="clear" w:color="auto" w:fill="F9F2F4"/>
        </w:rPr>
        <w:t>A) =a*d-b*c</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Note that </w:t>
      </w:r>
      <w:proofErr w:type="spellStart"/>
      <w:proofErr w:type="gramStart"/>
      <w:r w:rsidRPr="00A66BC5">
        <w:rPr>
          <w:rFonts w:ascii="Arial" w:hAnsi="Arial" w:cs="Arial"/>
          <w:sz w:val="16"/>
          <w:szCs w:val="16"/>
        </w:rPr>
        <w:t>det</w:t>
      </w:r>
      <w:proofErr w:type="spellEnd"/>
      <w:r w:rsidRPr="00A66BC5">
        <w:rPr>
          <w:rFonts w:ascii="Arial" w:hAnsi="Arial" w:cs="Arial"/>
          <w:sz w:val="16"/>
          <w:szCs w:val="16"/>
        </w:rPr>
        <w:t>(</w:t>
      </w:r>
      <w:proofErr w:type="gramEnd"/>
      <w:r w:rsidRPr="00A66BC5">
        <w:rPr>
          <w:rFonts w:ascii="Arial" w:hAnsi="Arial" w:cs="Arial"/>
          <w:sz w:val="16"/>
          <w:szCs w:val="16"/>
        </w:rPr>
        <w:t xml:space="preserve">A) is a standard notation for determinant. Notice that all you have to do to find determinant in this case is to multiply diagonal elements together and put a positive or negative sign before them. For determining the sign, sum the indices of a particular element. If the sum is an even number, put a positive sign before the multiplication and if the sum is odd, put a negative sign.  For example, the sum of indices of element ‘a11’ is 2. Similarly the sum of indices of </w:t>
      </w:r>
      <w:proofErr w:type="gramStart"/>
      <w:r w:rsidRPr="00A66BC5">
        <w:rPr>
          <w:rFonts w:ascii="Arial" w:hAnsi="Arial" w:cs="Arial"/>
          <w:sz w:val="16"/>
          <w:szCs w:val="16"/>
        </w:rPr>
        <w:t>element ‘d’</w:t>
      </w:r>
      <w:proofErr w:type="gramEnd"/>
      <w:r w:rsidRPr="00A66BC5">
        <w:rPr>
          <w:rFonts w:ascii="Arial" w:hAnsi="Arial" w:cs="Arial"/>
          <w:sz w:val="16"/>
          <w:szCs w:val="16"/>
        </w:rPr>
        <w:t xml:space="preserve"> is 4. So we put a positive sign before the first term in the expression.  Do the same thing for the second term yourself.</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take a 3*3 matrix ‘B’ and find its determinant.</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lastRenderedPageBreak/>
        <w:drawing>
          <wp:inline distT="0" distB="0" distL="0" distR="0">
            <wp:extent cx="1524000" cy="981075"/>
            <wp:effectExtent l="19050" t="0" r="0" b="0"/>
            <wp:docPr id="56" name="Picture 22" descr="https://s3-ap-south-1.amazonaws.com/av-blog-media/wp-content/uploads/2017/05/23193927/L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7/05/23193927/LA-11.png"/>
                    <pic:cNvPicPr>
                      <a:picLocks noChangeAspect="1" noChangeArrowheads="1"/>
                    </pic:cNvPicPr>
                  </pic:nvPicPr>
                  <pic:blipFill>
                    <a:blip r:embed="rId119" cstate="print"/>
                    <a:srcRect/>
                    <a:stretch>
                      <a:fillRect/>
                    </a:stretch>
                  </pic:blipFill>
                  <pic:spPr bwMode="auto">
                    <a:xfrm>
                      <a:off x="0" y="0"/>
                      <a:ext cx="1524000" cy="981075"/>
                    </a:xfrm>
                    <a:prstGeom prst="rect">
                      <a:avLst/>
                    </a:prstGeom>
                    <a:noFill/>
                    <a:ln w="9525">
                      <a:noFill/>
                      <a:miter lim="800000"/>
                      <a:headEnd/>
                      <a:tailEnd/>
                    </a:ln>
                  </pic:spPr>
                </pic:pic>
              </a:graphicData>
            </a:graphic>
          </wp:inline>
        </w:drawing>
      </w:r>
    </w:p>
    <w:p w:rsidR="00A66BC5" w:rsidRPr="00A66BC5" w:rsidRDefault="00A66BC5" w:rsidP="00A66BC5">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A66BC5">
        <w:rPr>
          <w:rFonts w:ascii="Arial" w:hAnsi="Arial" w:cs="Arial"/>
          <w:sz w:val="16"/>
          <w:szCs w:val="16"/>
          <w:shd w:val="clear" w:color="auto" w:fill="FFFFFF"/>
        </w:rPr>
        <w:t>I am writing the expression first and then will explain the procedure step by step.</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4067810" cy="836930"/>
            <wp:effectExtent l="19050" t="0" r="8890" b="0"/>
            <wp:docPr id="59" name="Picture 25" descr="https://s3-ap-south-1.amazonaws.com/av-blog-media/wp-content/uploads/2017/05/23194217/L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7/05/23194217/LA-12.png"/>
                    <pic:cNvPicPr>
                      <a:picLocks noChangeAspect="1" noChangeArrowheads="1"/>
                    </pic:cNvPicPr>
                  </pic:nvPicPr>
                  <pic:blipFill>
                    <a:blip r:embed="rId120" cstate="print"/>
                    <a:srcRect/>
                    <a:stretch>
                      <a:fillRect/>
                    </a:stretch>
                  </pic:blipFill>
                  <pic:spPr bwMode="auto">
                    <a:xfrm>
                      <a:off x="0" y="0"/>
                      <a:ext cx="4067810" cy="836930"/>
                    </a:xfrm>
                    <a:prstGeom prst="rect">
                      <a:avLst/>
                    </a:prstGeom>
                    <a:noFill/>
                    <a:ln w="9525">
                      <a:noFill/>
                      <a:miter lim="800000"/>
                      <a:headEnd/>
                      <a:tailEnd/>
                    </a:ln>
                  </pic:spPr>
                </pic:pic>
              </a:graphicData>
            </a:graphic>
          </wp:inline>
        </w:drawing>
      </w:r>
    </w:p>
    <w:p w:rsidR="00A66BC5" w:rsidRPr="00A66BC5" w:rsidRDefault="00A66BC5" w:rsidP="00A66BC5">
      <w:pPr>
        <w:shd w:val="clear" w:color="auto" w:fill="FFFFFF"/>
        <w:spacing w:before="100" w:beforeAutospacing="1" w:after="100" w:afterAutospacing="1" w:line="240" w:lineRule="auto"/>
        <w:ind w:left="720"/>
        <w:rPr>
          <w:rFonts w:ascii="Arial" w:hAnsi="Arial" w:cs="Arial"/>
          <w:sz w:val="16"/>
          <w:szCs w:val="16"/>
          <w:shd w:val="clear" w:color="auto" w:fill="FFFFFF"/>
        </w:rPr>
      </w:pPr>
      <w:r w:rsidRPr="00A66BC5">
        <w:rPr>
          <w:rFonts w:ascii="Arial" w:hAnsi="Arial" w:cs="Arial"/>
          <w:sz w:val="16"/>
          <w:szCs w:val="16"/>
          <w:shd w:val="clear" w:color="auto" w:fill="FFFFFF"/>
        </w:rPr>
        <w:t xml:space="preserve">Each term consists of two parts basically i.e. a </w:t>
      </w:r>
      <w:proofErr w:type="spellStart"/>
      <w:r w:rsidRPr="00A66BC5">
        <w:rPr>
          <w:rFonts w:ascii="Arial" w:hAnsi="Arial" w:cs="Arial"/>
          <w:sz w:val="16"/>
          <w:szCs w:val="16"/>
          <w:shd w:val="clear" w:color="auto" w:fill="FFFFFF"/>
        </w:rPr>
        <w:t>submatrix</w:t>
      </w:r>
      <w:proofErr w:type="spellEnd"/>
      <w:r w:rsidRPr="00A66BC5">
        <w:rPr>
          <w:rFonts w:ascii="Arial" w:hAnsi="Arial" w:cs="Arial"/>
          <w:sz w:val="16"/>
          <w:szCs w:val="16"/>
          <w:shd w:val="clear" w:color="auto" w:fill="FFFFFF"/>
        </w:rPr>
        <w:t xml:space="preserve"> and a coefficient. First of all, pick a constant. Observe that coefficients are picked from the first row only. To start with, I have picked the first element of the first row. You can start wherever you want. Once you have picked the coefficient, just delete all the elements in the row and column corresponding to the chosen coefficient. Next, make a matrix of the remaining elements; each one in its original position after deleting the row and column and find the determinant of this </w:t>
      </w:r>
      <w:proofErr w:type="spellStart"/>
      <w:proofErr w:type="gramStart"/>
      <w:r w:rsidRPr="00A66BC5">
        <w:rPr>
          <w:rFonts w:ascii="Arial" w:hAnsi="Arial" w:cs="Arial"/>
          <w:sz w:val="16"/>
          <w:szCs w:val="16"/>
          <w:shd w:val="clear" w:color="auto" w:fill="FFFFFF"/>
        </w:rPr>
        <w:t>submatrix</w:t>
      </w:r>
      <w:proofErr w:type="spellEnd"/>
      <w:r w:rsidRPr="00A66BC5">
        <w:rPr>
          <w:rFonts w:ascii="Arial" w:hAnsi="Arial" w:cs="Arial"/>
          <w:sz w:val="16"/>
          <w:szCs w:val="16"/>
          <w:shd w:val="clear" w:color="auto" w:fill="FFFFFF"/>
        </w:rPr>
        <w:t xml:space="preserve"> .</w:t>
      </w:r>
      <w:proofErr w:type="gramEnd"/>
      <w:r w:rsidRPr="00A66BC5">
        <w:rPr>
          <w:rFonts w:ascii="Arial" w:hAnsi="Arial" w:cs="Arial"/>
          <w:sz w:val="16"/>
          <w:szCs w:val="16"/>
          <w:shd w:val="clear" w:color="auto" w:fill="FFFFFF"/>
        </w:rPr>
        <w:t xml:space="preserve"> Repeat the same procedure for each element in the first row. Now, for determining the sign of the terms, just add the indices of the coefficient element. If it is even, put a positive sign and if odd, put a negative sign. Finally, add all the terms to find the determinant. Now, let’s take a higher order matrix ‘C’ and </w:t>
      </w:r>
      <w:proofErr w:type="spellStart"/>
      <w:r w:rsidRPr="00A66BC5">
        <w:rPr>
          <w:rFonts w:ascii="Arial" w:hAnsi="Arial" w:cs="Arial"/>
          <w:sz w:val="16"/>
          <w:szCs w:val="16"/>
          <w:shd w:val="clear" w:color="auto" w:fill="FFFFFF"/>
        </w:rPr>
        <w:t>generalise</w:t>
      </w:r>
      <w:proofErr w:type="spellEnd"/>
      <w:r w:rsidRPr="00A66BC5">
        <w:rPr>
          <w:rFonts w:ascii="Arial" w:hAnsi="Arial" w:cs="Arial"/>
          <w:sz w:val="16"/>
          <w:szCs w:val="16"/>
          <w:shd w:val="clear" w:color="auto" w:fill="FFFFFF"/>
        </w:rPr>
        <w:t xml:space="preserve"> the concept.</w:t>
      </w:r>
    </w:p>
    <w:p w:rsidR="00A66BC5"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r>
        <w:rPr>
          <w:noProof/>
        </w:rPr>
        <w:drawing>
          <wp:inline distT="0" distB="0" distL="0" distR="0">
            <wp:extent cx="3474720" cy="1706880"/>
            <wp:effectExtent l="19050" t="0" r="0" b="0"/>
            <wp:docPr id="62" name="Picture 28" descr="https://s3-ap-south-1.amazonaws.com/av-blog-media/wp-content/uploads/2017/05/23194905/L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7/05/23194905/LA-14.png"/>
                    <pic:cNvPicPr>
                      <a:picLocks noChangeAspect="1" noChangeArrowheads="1"/>
                    </pic:cNvPicPr>
                  </pic:nvPicPr>
                  <pic:blipFill>
                    <a:blip r:embed="rId121" cstate="print"/>
                    <a:srcRect/>
                    <a:stretch>
                      <a:fillRect/>
                    </a:stretch>
                  </pic:blipFill>
                  <pic:spPr bwMode="auto">
                    <a:xfrm>
                      <a:off x="0" y="0"/>
                      <a:ext cx="3474720" cy="170688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Try to relate the expression to what we have done already and figure out the final expression.</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Code in python</w:t>
      </w:r>
    </w:p>
    <w:p w:rsidR="00A66BC5" w:rsidRPr="00A66BC5" w:rsidRDefault="00A66BC5" w:rsidP="00A66BC5">
      <w:pPr>
        <w:shd w:val="clear" w:color="auto" w:fill="FFFFFF"/>
        <w:spacing w:before="100" w:beforeAutospacing="1" w:after="100" w:afterAutospacing="1" w:line="240" w:lineRule="auto"/>
        <w:ind w:left="720"/>
        <w:rPr>
          <w:rStyle w:val="HTMLCode"/>
          <w:rFonts w:ascii="Consolas" w:eastAsiaTheme="minorHAnsi" w:hAnsi="Consolas" w:cs="Consolas"/>
          <w:color w:val="C7254E"/>
          <w:sz w:val="16"/>
          <w:szCs w:val="16"/>
          <w:shd w:val="clear" w:color="auto" w:fill="F9F2F4"/>
        </w:rPr>
      </w:pPr>
      <w:proofErr w:type="gramStart"/>
      <w:r w:rsidRPr="00A66BC5">
        <w:rPr>
          <w:rStyle w:val="HTMLCode"/>
          <w:rFonts w:ascii="Consolas" w:eastAsiaTheme="minorHAnsi" w:hAnsi="Consolas" w:cs="Consolas"/>
          <w:color w:val="C7254E"/>
          <w:sz w:val="16"/>
          <w:szCs w:val="16"/>
          <w:shd w:val="clear" w:color="auto" w:fill="F9F2F4"/>
        </w:rPr>
        <w:t>import</w:t>
      </w:r>
      <w:proofErr w:type="gramEnd"/>
      <w:r w:rsidRPr="00A66BC5">
        <w:rPr>
          <w:rStyle w:val="HTMLCode"/>
          <w:rFonts w:ascii="Consolas" w:eastAsiaTheme="minorHAnsi" w:hAnsi="Consolas" w:cs="Consolas"/>
          <w:color w:val="C7254E"/>
          <w:sz w:val="16"/>
          <w:szCs w:val="16"/>
          <w:shd w:val="clear" w:color="auto" w:fill="F9F2F4"/>
        </w:rPr>
        <w:t xml:space="preserve"> </w:t>
      </w:r>
      <w:proofErr w:type="spellStart"/>
      <w:r w:rsidRPr="00A66BC5">
        <w:rPr>
          <w:rStyle w:val="HTMLCode"/>
          <w:rFonts w:ascii="Consolas" w:eastAsiaTheme="minorHAnsi" w:hAnsi="Consolas" w:cs="Consolas"/>
          <w:color w:val="C7254E"/>
          <w:sz w:val="16"/>
          <w:szCs w:val="16"/>
          <w:shd w:val="clear" w:color="auto" w:fill="F9F2F4"/>
        </w:rPr>
        <w:t>numpy</w:t>
      </w:r>
      <w:proofErr w:type="spellEnd"/>
      <w:r w:rsidRPr="00A66BC5">
        <w:rPr>
          <w:rStyle w:val="HTMLCode"/>
          <w:rFonts w:ascii="Consolas" w:eastAsiaTheme="minorHAnsi" w:hAnsi="Consolas" w:cs="Consolas"/>
          <w:color w:val="C7254E"/>
          <w:sz w:val="16"/>
          <w:szCs w:val="16"/>
          <w:shd w:val="clear" w:color="auto" w:fill="F9F2F4"/>
        </w:rPr>
        <w:t xml:space="preserve"> as </w:t>
      </w:r>
      <w:proofErr w:type="spellStart"/>
      <w:r w:rsidRPr="00A66BC5">
        <w:rPr>
          <w:rStyle w:val="HTMLCode"/>
          <w:rFonts w:ascii="Consolas" w:eastAsiaTheme="minorHAnsi" w:hAnsi="Consolas" w:cs="Consolas"/>
          <w:color w:val="C7254E"/>
          <w:sz w:val="16"/>
          <w:szCs w:val="16"/>
          <w:shd w:val="clear" w:color="auto" w:fill="F9F2F4"/>
        </w:rPr>
        <w:t>np</w:t>
      </w:r>
      <w:proofErr w:type="spellEnd"/>
      <w:r w:rsidRPr="00A66BC5">
        <w:rPr>
          <w:rFonts w:ascii="Arial" w:hAnsi="Arial" w:cs="Arial"/>
          <w:color w:val="595858"/>
          <w:sz w:val="16"/>
          <w:szCs w:val="16"/>
        </w:rPr>
        <w:br/>
      </w:r>
      <w:r w:rsidRPr="00A66BC5">
        <w:rPr>
          <w:rStyle w:val="HTMLCode"/>
          <w:rFonts w:ascii="Consolas" w:eastAsiaTheme="minorHAnsi" w:hAnsi="Consolas" w:cs="Consolas"/>
          <w:color w:val="C7254E"/>
          <w:sz w:val="16"/>
          <w:szCs w:val="16"/>
          <w:shd w:val="clear" w:color="auto" w:fill="F9F2F4"/>
        </w:rPr>
        <w:t>#create a 4*4 matrix</w:t>
      </w:r>
      <w:r w:rsidRPr="00A66BC5">
        <w:rPr>
          <w:rFonts w:ascii="Arial" w:hAnsi="Arial" w:cs="Arial"/>
          <w:color w:val="595858"/>
          <w:sz w:val="16"/>
          <w:szCs w:val="16"/>
        </w:rPr>
        <w:br/>
      </w:r>
      <w:proofErr w:type="spellStart"/>
      <w:r w:rsidRPr="00A66BC5">
        <w:rPr>
          <w:rStyle w:val="HTMLCode"/>
          <w:rFonts w:ascii="Consolas" w:eastAsiaTheme="minorHAnsi" w:hAnsi="Consolas" w:cs="Consolas"/>
          <w:color w:val="C7254E"/>
          <w:sz w:val="16"/>
          <w:szCs w:val="16"/>
          <w:shd w:val="clear" w:color="auto" w:fill="F9F2F4"/>
        </w:rPr>
        <w:t>arr</w:t>
      </w:r>
      <w:proofErr w:type="spellEnd"/>
      <w:r w:rsidRPr="00A66BC5">
        <w:rPr>
          <w:rStyle w:val="HTMLCode"/>
          <w:rFonts w:ascii="Consolas" w:eastAsiaTheme="minorHAnsi" w:hAnsi="Consolas" w:cs="Consolas"/>
          <w:color w:val="C7254E"/>
          <w:sz w:val="16"/>
          <w:szCs w:val="16"/>
          <w:shd w:val="clear" w:color="auto" w:fill="F9F2F4"/>
        </w:rPr>
        <w:t xml:space="preserve"> = </w:t>
      </w:r>
      <w:proofErr w:type="spellStart"/>
      <w:r w:rsidRPr="00A66BC5">
        <w:rPr>
          <w:rStyle w:val="HTMLCode"/>
          <w:rFonts w:ascii="Consolas" w:eastAsiaTheme="minorHAnsi" w:hAnsi="Consolas" w:cs="Consolas"/>
          <w:color w:val="C7254E"/>
          <w:sz w:val="16"/>
          <w:szCs w:val="16"/>
          <w:shd w:val="clear" w:color="auto" w:fill="F9F2F4"/>
        </w:rPr>
        <w:t>np.arange</w:t>
      </w:r>
      <w:proofErr w:type="spellEnd"/>
      <w:r w:rsidRPr="00A66BC5">
        <w:rPr>
          <w:rStyle w:val="HTMLCode"/>
          <w:rFonts w:ascii="Consolas" w:eastAsiaTheme="minorHAnsi" w:hAnsi="Consolas" w:cs="Consolas"/>
          <w:color w:val="C7254E"/>
          <w:sz w:val="16"/>
          <w:szCs w:val="16"/>
          <w:shd w:val="clear" w:color="auto" w:fill="F9F2F4"/>
        </w:rPr>
        <w:t>(100,116).reshape(4,4)</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roofErr w:type="gramStart"/>
      <w:r w:rsidRPr="00B73B78">
        <w:rPr>
          <w:rFonts w:ascii="Consolas" w:hAnsi="Consolas" w:cs="Consolas"/>
          <w:color w:val="333333"/>
        </w:rPr>
        <w:t>array(</w:t>
      </w:r>
      <w:proofErr w:type="gramEnd"/>
      <w:r w:rsidRPr="00B73B78">
        <w:rPr>
          <w:rFonts w:ascii="Consolas" w:hAnsi="Consolas" w:cs="Consolas"/>
          <w:color w:val="333333"/>
        </w:rPr>
        <w:t>[[100, 101, 102, 103],</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 xml:space="preserve">       [104, 105, 106, </w:t>
      </w:r>
      <w:proofErr w:type="gramStart"/>
      <w:r w:rsidRPr="00B73B78">
        <w:rPr>
          <w:rFonts w:ascii="Consolas" w:hAnsi="Consolas" w:cs="Consolas"/>
          <w:color w:val="333333"/>
        </w:rPr>
        <w:t>107</w:t>
      </w:r>
      <w:proofErr w:type="gramEnd"/>
      <w:r w:rsidRPr="00B73B78">
        <w:rPr>
          <w:rFonts w:ascii="Consolas" w:hAnsi="Consolas" w:cs="Consolas"/>
          <w:color w:val="333333"/>
        </w:rPr>
        <w:t>],</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 xml:space="preserve">       [108, 109, 110, </w:t>
      </w:r>
      <w:proofErr w:type="gramStart"/>
      <w:r w:rsidRPr="00B73B78">
        <w:rPr>
          <w:rFonts w:ascii="Consolas" w:hAnsi="Consolas" w:cs="Consolas"/>
          <w:color w:val="333333"/>
        </w:rPr>
        <w:t>111</w:t>
      </w:r>
      <w:proofErr w:type="gramEnd"/>
      <w:r w:rsidRPr="00B73B78">
        <w:rPr>
          <w:rFonts w:ascii="Consolas" w:hAnsi="Consolas" w:cs="Consolas"/>
          <w:color w:val="333333"/>
        </w:rPr>
        <w:t>],</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 xml:space="preserve">       [112, 113, 114, 115]])</w:t>
      </w:r>
    </w:p>
    <w:p w:rsidR="00A66BC5" w:rsidRPr="00A66BC5" w:rsidRDefault="00A66BC5" w:rsidP="00A66BC5">
      <w:pPr>
        <w:shd w:val="clear" w:color="auto" w:fill="FFFFFF"/>
        <w:spacing w:before="100" w:beforeAutospacing="1" w:after="100" w:afterAutospacing="1" w:line="240" w:lineRule="auto"/>
        <w:ind w:left="720"/>
        <w:rPr>
          <w:rStyle w:val="HTMLCode"/>
          <w:rFonts w:ascii="Consolas" w:eastAsiaTheme="minorHAnsi" w:hAnsi="Consolas" w:cs="Consolas"/>
          <w:color w:val="C7254E"/>
          <w:sz w:val="16"/>
          <w:szCs w:val="16"/>
          <w:shd w:val="clear" w:color="auto" w:fill="F9F2F4"/>
        </w:rPr>
      </w:pPr>
      <w:r w:rsidRPr="00A66BC5">
        <w:rPr>
          <w:rStyle w:val="HTMLCode"/>
          <w:rFonts w:ascii="Consolas" w:eastAsiaTheme="minorHAnsi" w:hAnsi="Consolas" w:cs="Consolas"/>
          <w:color w:val="C7254E"/>
          <w:sz w:val="16"/>
          <w:szCs w:val="16"/>
          <w:shd w:val="clear" w:color="auto" w:fill="F9F2F4"/>
        </w:rPr>
        <w:lastRenderedPageBreak/>
        <w:t>#find the determinant</w:t>
      </w:r>
      <w:r w:rsidRPr="00A66BC5">
        <w:rPr>
          <w:rFonts w:ascii="Arial" w:hAnsi="Arial" w:cs="Arial"/>
          <w:color w:val="595858"/>
          <w:sz w:val="16"/>
          <w:szCs w:val="16"/>
        </w:rPr>
        <w:br/>
      </w:r>
      <w:proofErr w:type="spellStart"/>
      <w:proofErr w:type="gramStart"/>
      <w:r w:rsidRPr="00A66BC5">
        <w:rPr>
          <w:rStyle w:val="HTMLCode"/>
          <w:rFonts w:ascii="Consolas" w:eastAsiaTheme="minorHAnsi" w:hAnsi="Consolas" w:cs="Consolas"/>
          <w:color w:val="C7254E"/>
          <w:sz w:val="16"/>
          <w:szCs w:val="16"/>
          <w:shd w:val="clear" w:color="auto" w:fill="F9F2F4"/>
        </w:rPr>
        <w:t>np.linalg.det</w:t>
      </w:r>
      <w:proofErr w:type="spellEnd"/>
      <w:r w:rsidRPr="00A66BC5">
        <w:rPr>
          <w:rStyle w:val="HTMLCode"/>
          <w:rFonts w:ascii="Consolas" w:eastAsiaTheme="minorHAnsi" w:hAnsi="Consolas" w:cs="Consolas"/>
          <w:color w:val="C7254E"/>
          <w:sz w:val="16"/>
          <w:szCs w:val="16"/>
          <w:shd w:val="clear" w:color="auto" w:fill="F9F2F4"/>
        </w:rPr>
        <w:t>(</w:t>
      </w:r>
      <w:proofErr w:type="spellStart"/>
      <w:proofErr w:type="gramEnd"/>
      <w:r w:rsidRPr="00A66BC5">
        <w:rPr>
          <w:rStyle w:val="HTMLCode"/>
          <w:rFonts w:ascii="Consolas" w:eastAsiaTheme="minorHAnsi" w:hAnsi="Consolas" w:cs="Consolas"/>
          <w:color w:val="C7254E"/>
          <w:sz w:val="16"/>
          <w:szCs w:val="16"/>
          <w:shd w:val="clear" w:color="auto" w:fill="F9F2F4"/>
        </w:rPr>
        <w:t>arr</w:t>
      </w:r>
      <w:proofErr w:type="spellEnd"/>
      <w:r w:rsidRPr="00A66BC5">
        <w:rPr>
          <w:rStyle w:val="HTMLCode"/>
          <w:rFonts w:ascii="Consolas" w:eastAsiaTheme="minorHAnsi" w:hAnsi="Consolas" w:cs="Consolas"/>
          <w:color w:val="C7254E"/>
          <w:sz w:val="16"/>
          <w:szCs w:val="16"/>
          <w:shd w:val="clear" w:color="auto" w:fill="F9F2F4"/>
        </w:rPr>
        <w:t>)</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B73B78">
        <w:rPr>
          <w:rFonts w:ascii="Consolas" w:hAnsi="Consolas" w:cs="Consolas"/>
          <w:color w:val="333333"/>
        </w:rPr>
        <w:t>-2.9582283945788078e-31</w:t>
      </w:r>
    </w:p>
    <w:p w:rsidR="00A66BC5" w:rsidRDefault="00A66BC5" w:rsidP="00A66BC5">
      <w:pPr>
        <w:shd w:val="clear" w:color="auto" w:fill="FFFFFF"/>
        <w:spacing w:before="100" w:beforeAutospacing="1" w:after="100" w:afterAutospacing="1" w:line="240" w:lineRule="auto"/>
        <w:ind w:left="720"/>
        <w:rPr>
          <w:rStyle w:val="Strong"/>
          <w:rFonts w:ascii="Arial" w:hAnsi="Arial" w:cs="Arial"/>
          <w:color w:val="333333"/>
          <w:sz w:val="13"/>
          <w:szCs w:val="13"/>
          <w:shd w:val="clear" w:color="auto" w:fill="FFFFFF"/>
        </w:rPr>
      </w:pPr>
      <w:r>
        <w:rPr>
          <w:rStyle w:val="Strong"/>
          <w:rFonts w:ascii="Arial" w:hAnsi="Arial" w:cs="Arial"/>
          <w:color w:val="333333"/>
          <w:sz w:val="13"/>
          <w:szCs w:val="13"/>
          <w:shd w:val="clear" w:color="auto" w:fill="FFFFFF"/>
        </w:rPr>
        <w:t>Code in R</w:t>
      </w:r>
    </w:p>
    <w:tbl>
      <w:tblPr>
        <w:tblW w:w="0" w:type="auto"/>
        <w:shd w:val="clear" w:color="auto" w:fill="FFFFFF"/>
        <w:tblCellMar>
          <w:left w:w="0" w:type="dxa"/>
          <w:right w:w="0" w:type="dxa"/>
        </w:tblCellMar>
        <w:tblLook w:val="04A0"/>
      </w:tblPr>
      <w:tblGrid>
        <w:gridCol w:w="880"/>
        <w:gridCol w:w="6488"/>
      </w:tblGrid>
      <w:tr w:rsidR="00A66BC5" w:rsidRPr="00B73B78"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A66BC5" w:rsidRPr="00B73B78" w:rsidRDefault="00A66BC5" w:rsidP="00E252A5">
            <w:pPr>
              <w:spacing w:after="0" w:line="175" w:lineRule="atLeast"/>
              <w:rPr>
                <w:rFonts w:ascii="Consolas" w:eastAsia="Times New Roman" w:hAnsi="Consolas" w:cs="Consolas"/>
                <w:color w:val="24292E"/>
                <w:sz w:val="20"/>
                <w:szCs w:val="20"/>
              </w:rPr>
            </w:pPr>
            <w:r w:rsidRPr="00B73B78">
              <w:rPr>
                <w:rFonts w:ascii="Consolas" w:eastAsia="Times New Roman" w:hAnsi="Consolas" w:cs="Consolas"/>
                <w:color w:val="6A737D"/>
                <w:sz w:val="20"/>
                <w:szCs w:val="20"/>
              </w:rPr>
              <w:t>#Inverse of matrix</w:t>
            </w: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r w:rsidRPr="00B73B78">
              <w:rPr>
                <w:rFonts w:ascii="Consolas" w:eastAsia="Times New Roman" w:hAnsi="Consolas" w:cs="Consolas"/>
                <w:color w:val="24292E"/>
                <w:sz w:val="20"/>
                <w:szCs w:val="20"/>
              </w:rPr>
              <w:t>B</w:t>
            </w:r>
            <w:r w:rsidRPr="00B73B78">
              <w:rPr>
                <w:rFonts w:ascii="Consolas" w:eastAsia="Times New Roman" w:hAnsi="Consolas" w:cs="Consolas"/>
                <w:color w:val="D73A49"/>
                <w:sz w:val="20"/>
                <w:szCs w:val="20"/>
              </w:rPr>
              <w:t>&lt;-matrix</w:t>
            </w:r>
            <w:r w:rsidRPr="00B73B78">
              <w:rPr>
                <w:rFonts w:ascii="Consolas" w:eastAsia="Times New Roman" w:hAnsi="Consolas" w:cs="Consolas"/>
                <w:color w:val="24292E"/>
                <w:sz w:val="20"/>
                <w:szCs w:val="20"/>
              </w:rPr>
              <w:t>(c(</w:t>
            </w:r>
            <w:r w:rsidRPr="00B73B78">
              <w:rPr>
                <w:rFonts w:ascii="Consolas" w:eastAsia="Times New Roman" w:hAnsi="Consolas" w:cs="Consolas"/>
                <w:color w:val="005CC5"/>
                <w:sz w:val="20"/>
                <w:szCs w:val="20"/>
              </w:rPr>
              <w:t>30</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31</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40</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41</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50</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51</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60</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61</w:t>
            </w:r>
            <w:r w:rsidRPr="00B73B78">
              <w:rPr>
                <w:rFonts w:ascii="Consolas" w:eastAsia="Times New Roman" w:hAnsi="Consolas" w:cs="Consolas"/>
                <w:color w:val="24292E"/>
                <w:sz w:val="20"/>
                <w:szCs w:val="20"/>
              </w:rPr>
              <w:t>,</w:t>
            </w:r>
            <w:r w:rsidRPr="00B73B78">
              <w:rPr>
                <w:rFonts w:ascii="Consolas" w:eastAsia="Times New Roman" w:hAnsi="Consolas" w:cs="Consolas"/>
                <w:color w:val="005CC5"/>
                <w:sz w:val="20"/>
                <w:szCs w:val="20"/>
              </w:rPr>
              <w:t>70</w:t>
            </w:r>
            <w:r w:rsidRPr="00B73B78">
              <w:rPr>
                <w:rFonts w:ascii="Consolas" w:eastAsia="Times New Roman" w:hAnsi="Consolas" w:cs="Consolas"/>
                <w:color w:val="24292E"/>
                <w:sz w:val="20"/>
                <w:szCs w:val="20"/>
              </w:rPr>
              <w:t>),</w:t>
            </w:r>
            <w:proofErr w:type="spellStart"/>
            <w:r w:rsidRPr="00B73B78">
              <w:rPr>
                <w:rFonts w:ascii="Consolas" w:eastAsia="Times New Roman" w:hAnsi="Consolas" w:cs="Consolas"/>
                <w:color w:val="E36209"/>
                <w:sz w:val="20"/>
                <w:szCs w:val="20"/>
              </w:rPr>
              <w:t>nrow</w:t>
            </w:r>
            <w:proofErr w:type="spellEnd"/>
            <w:r w:rsidRPr="00B73B78">
              <w:rPr>
                <w:rFonts w:ascii="Consolas" w:eastAsia="Times New Roman" w:hAnsi="Consolas" w:cs="Consolas"/>
                <w:color w:val="24292E"/>
                <w:sz w:val="20"/>
                <w:szCs w:val="20"/>
              </w:rPr>
              <w:t xml:space="preserve"> </w:t>
            </w:r>
            <w:r w:rsidRPr="00B73B78">
              <w:rPr>
                <w:rFonts w:ascii="Consolas" w:eastAsia="Times New Roman" w:hAnsi="Consolas" w:cs="Consolas"/>
                <w:color w:val="D73A49"/>
                <w:sz w:val="20"/>
                <w:szCs w:val="20"/>
              </w:rPr>
              <w:t>=</w:t>
            </w:r>
            <w:r w:rsidRPr="00B73B78">
              <w:rPr>
                <w:rFonts w:ascii="Consolas" w:eastAsia="Times New Roman" w:hAnsi="Consolas" w:cs="Consolas"/>
                <w:color w:val="24292E"/>
                <w:sz w:val="20"/>
                <w:szCs w:val="20"/>
              </w:rPr>
              <w:t xml:space="preserve"> </w:t>
            </w:r>
            <w:r w:rsidRPr="00B73B78">
              <w:rPr>
                <w:rFonts w:ascii="Consolas" w:eastAsia="Times New Roman" w:hAnsi="Consolas" w:cs="Consolas"/>
                <w:color w:val="005CC5"/>
                <w:sz w:val="20"/>
                <w:szCs w:val="20"/>
              </w:rPr>
              <w:t>3</w:t>
            </w:r>
            <w:r w:rsidRPr="00B73B78">
              <w:rPr>
                <w:rFonts w:ascii="Consolas" w:eastAsia="Times New Roman" w:hAnsi="Consolas" w:cs="Consolas"/>
                <w:color w:val="24292E"/>
                <w:sz w:val="20"/>
                <w:szCs w:val="20"/>
              </w:rPr>
              <w:t>,</w:t>
            </w:r>
            <w:r w:rsidRPr="00B73B78">
              <w:rPr>
                <w:rFonts w:ascii="Consolas" w:eastAsia="Times New Roman" w:hAnsi="Consolas" w:cs="Consolas"/>
                <w:color w:val="E36209"/>
                <w:sz w:val="20"/>
                <w:szCs w:val="20"/>
              </w:rPr>
              <w:t>byrow</w:t>
            </w:r>
            <w:r w:rsidRPr="00B73B78">
              <w:rPr>
                <w:rFonts w:ascii="Consolas" w:eastAsia="Times New Roman" w:hAnsi="Consolas" w:cs="Consolas"/>
                <w:color w:val="24292E"/>
                <w:sz w:val="20"/>
                <w:szCs w:val="20"/>
              </w:rPr>
              <w:t xml:space="preserve"> </w:t>
            </w:r>
            <w:r w:rsidRPr="00B73B78">
              <w:rPr>
                <w:rFonts w:ascii="Consolas" w:eastAsia="Times New Roman" w:hAnsi="Consolas" w:cs="Consolas"/>
                <w:color w:val="D73A49"/>
                <w:sz w:val="20"/>
                <w:szCs w:val="20"/>
              </w:rPr>
              <w:t>=</w:t>
            </w:r>
            <w:r w:rsidRPr="00B73B78">
              <w:rPr>
                <w:rFonts w:ascii="Consolas" w:eastAsia="Times New Roman" w:hAnsi="Consolas" w:cs="Consolas"/>
                <w:color w:val="24292E"/>
                <w:sz w:val="20"/>
                <w:szCs w:val="20"/>
              </w:rPr>
              <w:t xml:space="preserve"> </w:t>
            </w:r>
            <w:r w:rsidRPr="00B73B78">
              <w:rPr>
                <w:rFonts w:ascii="Consolas" w:eastAsia="Times New Roman" w:hAnsi="Consolas" w:cs="Consolas"/>
                <w:color w:val="005CC5"/>
                <w:sz w:val="20"/>
                <w:szCs w:val="20"/>
              </w:rPr>
              <w:t>T</w:t>
            </w:r>
            <w:r w:rsidRPr="00B73B78">
              <w:rPr>
                <w:rFonts w:ascii="Consolas" w:eastAsia="Times New Roman" w:hAnsi="Consolas" w:cs="Consolas"/>
                <w:color w:val="24292E"/>
                <w:sz w:val="20"/>
                <w:szCs w:val="20"/>
              </w:rPr>
              <w:t>)</w:t>
            </w: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r w:rsidRPr="00B73B78">
              <w:rPr>
                <w:rFonts w:ascii="Consolas" w:eastAsia="Times New Roman" w:hAnsi="Consolas" w:cs="Consolas"/>
                <w:color w:val="24292E"/>
                <w:sz w:val="20"/>
                <w:szCs w:val="20"/>
              </w:rPr>
              <w:t>A</w:t>
            </w:r>
            <w:r w:rsidRPr="00B73B78">
              <w:rPr>
                <w:rFonts w:ascii="Consolas" w:eastAsia="Times New Roman" w:hAnsi="Consolas" w:cs="Consolas"/>
                <w:color w:val="D73A49"/>
                <w:sz w:val="20"/>
                <w:szCs w:val="20"/>
              </w:rPr>
              <w:t>&lt;-</w:t>
            </w:r>
            <w:r w:rsidRPr="00B73B78">
              <w:rPr>
                <w:rFonts w:ascii="Consolas" w:eastAsia="Times New Roman" w:hAnsi="Consolas" w:cs="Consolas"/>
                <w:color w:val="24292E"/>
                <w:sz w:val="20"/>
                <w:szCs w:val="20"/>
              </w:rPr>
              <w:t>solve(B)</w:t>
            </w: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r w:rsidRPr="00B73B78">
              <w:rPr>
                <w:rFonts w:ascii="Consolas" w:eastAsia="Times New Roman" w:hAnsi="Consolas" w:cs="Consolas"/>
                <w:color w:val="24292E"/>
                <w:sz w:val="20"/>
                <w:szCs w:val="20"/>
              </w:rPr>
              <w:t>A</w:t>
            </w: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r w:rsidRPr="00B73B78">
              <w:rPr>
                <w:rFonts w:ascii="Consolas" w:eastAsia="Times New Roman" w:hAnsi="Consolas" w:cs="Consolas"/>
                <w:color w:val="6A737D"/>
                <w:sz w:val="20"/>
                <w:szCs w:val="20"/>
              </w:rPr>
              <w:t>#Determinant of A</w:t>
            </w:r>
          </w:p>
        </w:tc>
      </w:tr>
      <w:tr w:rsidR="00A66BC5" w:rsidRPr="00B73B78" w:rsidTr="00E252A5">
        <w:tc>
          <w:tcPr>
            <w:tcW w:w="484" w:type="dxa"/>
            <w:shd w:val="clear" w:color="auto" w:fill="auto"/>
            <w:noWrap/>
            <w:hideMark/>
          </w:tcPr>
          <w:p w:rsidR="00A66BC5" w:rsidRPr="00B73B78" w:rsidRDefault="00A66BC5" w:rsidP="00E252A5">
            <w:pPr>
              <w:spacing w:after="0" w:line="175" w:lineRule="atLeast"/>
              <w:jc w:val="right"/>
              <w:rPr>
                <w:rFonts w:ascii="Consolas" w:eastAsia="Times New Roman" w:hAnsi="Consolas" w:cs="Consolas"/>
                <w:color w:val="333333"/>
                <w:sz w:val="20"/>
                <w:szCs w:val="20"/>
              </w:rPr>
            </w:pPr>
          </w:p>
        </w:tc>
        <w:tc>
          <w:tcPr>
            <w:tcW w:w="0" w:type="auto"/>
            <w:tcBorders>
              <w:top w:val="nil"/>
              <w:left w:val="nil"/>
              <w:bottom w:val="nil"/>
              <w:right w:val="nil"/>
            </w:tcBorders>
            <w:shd w:val="clear" w:color="auto" w:fill="auto"/>
            <w:hideMark/>
          </w:tcPr>
          <w:p w:rsidR="00A66BC5" w:rsidRPr="00B73B78" w:rsidRDefault="00A66BC5" w:rsidP="00E252A5">
            <w:pPr>
              <w:spacing w:after="0" w:line="175" w:lineRule="atLeast"/>
              <w:rPr>
                <w:rFonts w:ascii="Consolas" w:eastAsia="Times New Roman" w:hAnsi="Consolas" w:cs="Consolas"/>
                <w:color w:val="24292E"/>
                <w:sz w:val="20"/>
                <w:szCs w:val="20"/>
              </w:rPr>
            </w:pPr>
            <w:proofErr w:type="spellStart"/>
            <w:r w:rsidRPr="00B73B78">
              <w:rPr>
                <w:rFonts w:ascii="Consolas" w:eastAsia="Times New Roman" w:hAnsi="Consolas" w:cs="Consolas"/>
                <w:color w:val="24292E"/>
                <w:sz w:val="20"/>
                <w:szCs w:val="20"/>
              </w:rPr>
              <w:t>det</w:t>
            </w:r>
            <w:proofErr w:type="spellEnd"/>
            <w:r w:rsidRPr="00B73B78">
              <w:rPr>
                <w:rFonts w:ascii="Consolas" w:eastAsia="Times New Roman" w:hAnsi="Consolas" w:cs="Consolas"/>
                <w:color w:val="24292E"/>
                <w:sz w:val="20"/>
                <w:szCs w:val="20"/>
              </w:rPr>
              <w:t>(A)</w:t>
            </w:r>
          </w:p>
        </w:tc>
      </w:tr>
    </w:tbl>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B73B78">
        <w:rPr>
          <w:rFonts w:ascii="Consolas" w:hAnsi="Consolas" w:cs="Consolas"/>
          <w:color w:val="333333"/>
        </w:rPr>
        <w:t>[</w:t>
      </w:r>
      <w:proofErr w:type="gramStart"/>
      <w:r w:rsidRPr="00B73B78">
        <w:rPr>
          <w:rFonts w:ascii="Consolas" w:hAnsi="Consolas" w:cs="Consolas"/>
          <w:color w:val="333333"/>
        </w:rPr>
        <w:t>,1</w:t>
      </w:r>
      <w:proofErr w:type="gramEnd"/>
      <w:r w:rsidRPr="00B73B78">
        <w:rPr>
          <w:rFonts w:ascii="Consolas" w:hAnsi="Consolas" w:cs="Consolas"/>
          <w:color w:val="333333"/>
        </w:rPr>
        <w:t>] [</w:t>
      </w:r>
      <w:proofErr w:type="gramStart"/>
      <w:r w:rsidRPr="00B73B78">
        <w:rPr>
          <w:rFonts w:ascii="Consolas" w:hAnsi="Consolas" w:cs="Consolas"/>
          <w:color w:val="333333"/>
        </w:rPr>
        <w:t>,2</w:t>
      </w:r>
      <w:proofErr w:type="gramEnd"/>
      <w:r w:rsidRPr="00B73B78">
        <w:rPr>
          <w:rFonts w:ascii="Consolas" w:hAnsi="Consolas" w:cs="Consolas"/>
          <w:color w:val="333333"/>
        </w:rPr>
        <w:t>] [</w:t>
      </w:r>
      <w:proofErr w:type="gramStart"/>
      <w:r w:rsidRPr="00B73B78">
        <w:rPr>
          <w:rFonts w:ascii="Consolas" w:hAnsi="Consolas" w:cs="Consolas"/>
          <w:color w:val="333333"/>
        </w:rPr>
        <w:t>,3</w:t>
      </w:r>
      <w:proofErr w:type="gramEnd"/>
      <w:r w:rsidRPr="00B73B78">
        <w:rPr>
          <w:rFonts w:ascii="Consolas" w:hAnsi="Consolas" w:cs="Consolas"/>
          <w:color w:val="333333"/>
        </w:rPr>
        <w:t>]</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[1,] -0.16208333 -0.1125 0.17458333</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[2,] -0.07916667 0.1250 -0.04583333</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[3,] 0.20791667 -0.0125 -0.09541667</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#Determinant</w:t>
      </w:r>
    </w:p>
    <w:p w:rsidR="00A66BC5" w:rsidRPr="00B73B78"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line="480" w:lineRule="atLeast"/>
        <w:rPr>
          <w:rFonts w:ascii="Consolas" w:hAnsi="Consolas" w:cs="Consolas"/>
          <w:color w:val="333333"/>
        </w:rPr>
      </w:pPr>
      <w:r w:rsidRPr="00B73B78">
        <w:rPr>
          <w:rFonts w:ascii="Consolas" w:hAnsi="Consolas" w:cs="Consolas"/>
          <w:color w:val="333333"/>
        </w:rPr>
        <w:t>-0.0004166667</w:t>
      </w:r>
    </w:p>
    <w:p w:rsidR="00A66BC5" w:rsidRPr="00B73B78" w:rsidRDefault="00A66BC5" w:rsidP="00A66BC5">
      <w:pPr>
        <w:shd w:val="clear" w:color="auto" w:fill="FFFFFF"/>
        <w:spacing w:before="100" w:beforeAutospacing="1" w:after="100" w:afterAutospacing="1" w:line="240" w:lineRule="auto"/>
        <w:ind w:left="720"/>
        <w:rPr>
          <w:rFonts w:ascii="Arial" w:eastAsia="Times New Roman" w:hAnsi="Arial" w:cs="Arial"/>
          <w:color w:val="595858"/>
          <w:sz w:val="13"/>
          <w:szCs w:val="13"/>
        </w:rPr>
      </w:pP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Minor of a matrix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Let’s take a square matrix A. then minor corresponding to an element A(</w:t>
      </w:r>
      <w:proofErr w:type="spellStart"/>
      <w:r w:rsidRPr="00A66BC5">
        <w:rPr>
          <w:rFonts w:ascii="Arial" w:hAnsi="Arial" w:cs="Arial"/>
          <w:color w:val="595858"/>
          <w:sz w:val="16"/>
          <w:szCs w:val="16"/>
        </w:rPr>
        <w:t>ij</w:t>
      </w:r>
      <w:proofErr w:type="spellEnd"/>
      <w:r w:rsidRPr="00A66BC5">
        <w:rPr>
          <w:rFonts w:ascii="Arial" w:hAnsi="Arial" w:cs="Arial"/>
          <w:color w:val="595858"/>
          <w:sz w:val="16"/>
          <w:szCs w:val="16"/>
        </w:rPr>
        <w:t xml:space="preserve">)  is the determinant of the </w:t>
      </w:r>
      <w:proofErr w:type="spellStart"/>
      <w:r w:rsidRPr="00A66BC5">
        <w:rPr>
          <w:rFonts w:ascii="Arial" w:hAnsi="Arial" w:cs="Arial"/>
          <w:color w:val="595858"/>
          <w:sz w:val="16"/>
          <w:szCs w:val="16"/>
        </w:rPr>
        <w:t>submatrix</w:t>
      </w:r>
      <w:proofErr w:type="spellEnd"/>
      <w:r w:rsidRPr="00A66BC5">
        <w:rPr>
          <w:rFonts w:ascii="Arial" w:hAnsi="Arial" w:cs="Arial"/>
          <w:color w:val="595858"/>
          <w:sz w:val="16"/>
          <w:szCs w:val="16"/>
        </w:rPr>
        <w:t xml:space="preserve"> formed by deleting the ‘</w:t>
      </w:r>
      <w:proofErr w:type="spellStart"/>
      <w:r w:rsidRPr="00A66BC5">
        <w:rPr>
          <w:rFonts w:ascii="Arial" w:hAnsi="Arial" w:cs="Arial"/>
          <w:color w:val="595858"/>
          <w:sz w:val="16"/>
          <w:szCs w:val="16"/>
        </w:rPr>
        <w:t>i’th</w:t>
      </w:r>
      <w:proofErr w:type="spellEnd"/>
      <w:r w:rsidRPr="00A66BC5">
        <w:rPr>
          <w:rFonts w:ascii="Arial" w:hAnsi="Arial" w:cs="Arial"/>
          <w:color w:val="595858"/>
          <w:sz w:val="16"/>
          <w:szCs w:val="16"/>
        </w:rPr>
        <w:t xml:space="preserve">  row and ‘</w:t>
      </w:r>
      <w:proofErr w:type="spellStart"/>
      <w:r w:rsidRPr="00A66BC5">
        <w:rPr>
          <w:rFonts w:ascii="Arial" w:hAnsi="Arial" w:cs="Arial"/>
          <w:color w:val="595858"/>
          <w:sz w:val="16"/>
          <w:szCs w:val="16"/>
        </w:rPr>
        <w:t>j’th</w:t>
      </w:r>
      <w:proofErr w:type="spellEnd"/>
      <w:r w:rsidRPr="00A66BC5">
        <w:rPr>
          <w:rFonts w:ascii="Arial" w:hAnsi="Arial" w:cs="Arial"/>
          <w:color w:val="595858"/>
          <w:sz w:val="16"/>
          <w:szCs w:val="16"/>
        </w:rPr>
        <w:t xml:space="preserve"> column of the matrix. Hope you can relate with what I have explained already in the determinant section. Let’s take an example.</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676525" cy="1430020"/>
            <wp:effectExtent l="19050" t="0" r="9525" b="0"/>
            <wp:docPr id="65" name="Picture 31" descr="https://s3-ap-south-1.amazonaws.com/av-blog-media/wp-content/uploads/2017/05/24062756/L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p-south-1.amazonaws.com/av-blog-media/wp-content/uploads/2017/05/24062756/LA-20.png"/>
                    <pic:cNvPicPr>
                      <a:picLocks noChangeAspect="1" noChangeArrowheads="1"/>
                    </pic:cNvPicPr>
                  </pic:nvPicPr>
                  <pic:blipFill>
                    <a:blip r:embed="rId122" cstate="print"/>
                    <a:srcRect/>
                    <a:stretch>
                      <a:fillRect/>
                    </a:stretch>
                  </pic:blipFill>
                  <pic:spPr bwMode="auto">
                    <a:xfrm>
                      <a:off x="0" y="0"/>
                      <a:ext cx="2676525" cy="143002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 xml:space="preserve">To find the minor corresponding to element A11, delete first row and first column to find the </w:t>
      </w:r>
      <w:proofErr w:type="spellStart"/>
      <w:r w:rsidRPr="00A66BC5">
        <w:rPr>
          <w:rFonts w:ascii="Arial" w:hAnsi="Arial" w:cs="Arial"/>
          <w:color w:val="595858"/>
          <w:sz w:val="16"/>
          <w:szCs w:val="16"/>
        </w:rPr>
        <w:t>submatrix</w:t>
      </w:r>
      <w:proofErr w:type="spellEnd"/>
      <w:r w:rsidRPr="00A66BC5">
        <w:rPr>
          <w:rFonts w:ascii="Arial" w:hAnsi="Arial" w:cs="Arial"/>
          <w:color w:val="595858"/>
          <w:sz w:val="16"/>
          <w:szCs w:val="16"/>
        </w:rPr>
        <w:t>.</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lastRenderedPageBreak/>
        <w:drawing>
          <wp:inline distT="0" distB="0" distL="0" distR="0">
            <wp:extent cx="836930" cy="792480"/>
            <wp:effectExtent l="19050" t="0" r="1270" b="0"/>
            <wp:docPr id="68" name="Picture 34" descr="https://s3-ap-south-1.amazonaws.com/av-blog-media/wp-content/uploads/2017/05/24062904/L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p-south-1.amazonaws.com/av-blog-media/wp-content/uploads/2017/05/24062904/LA-21.png"/>
                    <pic:cNvPicPr>
                      <a:picLocks noChangeAspect="1" noChangeArrowheads="1"/>
                    </pic:cNvPicPr>
                  </pic:nvPicPr>
                  <pic:blipFill>
                    <a:blip r:embed="rId123" cstate="print"/>
                    <a:srcRect/>
                    <a:stretch>
                      <a:fillRect/>
                    </a:stretch>
                  </pic:blipFill>
                  <pic:spPr bwMode="auto">
                    <a:xfrm>
                      <a:off x="0" y="0"/>
                      <a:ext cx="836930" cy="79248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Now find the determinant of this matrix as explained already. If you calculate the determinant of this matrix, you should get 4. If we denote minor by M11, then</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M11 = 4</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Similarly, you can do for other elements.</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Strong"/>
          <w:rFonts w:ascii="Arial" w:eastAsiaTheme="majorEastAsia" w:hAnsi="Arial" w:cs="Arial"/>
          <w:color w:val="333333"/>
          <w:sz w:val="16"/>
          <w:szCs w:val="16"/>
        </w:rPr>
        <w:t>Cofactor of a matrix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In the above discussion of minors, if we consider signs of minor terms, the resultant we get is called cofactor of a matrix. To assign the sign, just sum the indices of the corresponding element. If it turns out to be even, assign positive sign. Else assign negative. Let’s take above illustration as an example. If we add the indices i.e. 1+1=2, so we should put a positive sign. Let’s say it C11. Then</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C11 = 4</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You should find cofactors corresponding to other elements by yourself for a good amount of practice.</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Strong"/>
          <w:rFonts w:ascii="Arial" w:eastAsiaTheme="majorEastAsia" w:hAnsi="Arial" w:cs="Arial"/>
          <w:color w:val="333333"/>
          <w:sz w:val="16"/>
          <w:szCs w:val="16"/>
        </w:rPr>
        <w:t>Cofactor matrix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Find the cofactor corresponding to each element. Now in the original matrix, replace the original element by the corresponding cofactor. The matrix thus found is called the cofactor matrix corresponding to the original matrix.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For example, let’s take our matrix A. if you have found out the cofactors corresponding to each element, just put them in a matrix according to rule stated above. If you have done it right, you should get cofactor matrix</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1961515" cy="1008380"/>
            <wp:effectExtent l="19050" t="0" r="635" b="0"/>
            <wp:docPr id="72" name="Picture 37" descr="https://s3-ap-south-1.amazonaws.com/av-blog-media/wp-content/uploads/2017/05/24063208/L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p-south-1.amazonaws.com/av-blog-media/wp-content/uploads/2017/05/24063208/LA-23.png"/>
                    <pic:cNvPicPr>
                      <a:picLocks noChangeAspect="1" noChangeArrowheads="1"/>
                    </pic:cNvPicPr>
                  </pic:nvPicPr>
                  <pic:blipFill>
                    <a:blip r:embed="rId124" cstate="print"/>
                    <a:srcRect/>
                    <a:stretch>
                      <a:fillRect/>
                    </a:stretch>
                  </pic:blipFill>
                  <pic:spPr bwMode="auto">
                    <a:xfrm>
                      <a:off x="0" y="0"/>
                      <a:ext cx="1961515" cy="100838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r w:rsidRPr="00A66BC5">
        <w:rPr>
          <w:rStyle w:val="Strong"/>
          <w:rFonts w:ascii="Arial" w:eastAsiaTheme="majorEastAsia" w:hAnsi="Arial" w:cs="Arial"/>
          <w:color w:val="333333"/>
          <w:sz w:val="16"/>
          <w:szCs w:val="16"/>
        </w:rPr>
        <w:t>Adjoint</w:t>
      </w:r>
      <w:proofErr w:type="spellEnd"/>
      <w:r w:rsidRPr="00A66BC5">
        <w:rPr>
          <w:rStyle w:val="Strong"/>
          <w:rFonts w:ascii="Arial" w:eastAsiaTheme="majorEastAsia" w:hAnsi="Arial" w:cs="Arial"/>
          <w:color w:val="333333"/>
          <w:sz w:val="16"/>
          <w:szCs w:val="16"/>
        </w:rPr>
        <w:t xml:space="preserve"> of a matrix</w:t>
      </w:r>
      <w:r w:rsidRPr="00A66BC5">
        <w:rPr>
          <w:rFonts w:ascii="Arial" w:hAnsi="Arial" w:cs="Arial"/>
          <w:color w:val="595858"/>
          <w:sz w:val="16"/>
          <w:szCs w:val="16"/>
        </w:rPr>
        <w:t xml:space="preserve"> – </w:t>
      </w:r>
      <w:r w:rsidRPr="00A66BC5">
        <w:rPr>
          <w:rFonts w:ascii="Arial" w:hAnsi="Arial" w:cs="Arial"/>
          <w:sz w:val="16"/>
          <w:szCs w:val="16"/>
        </w:rPr>
        <w:t xml:space="preserve">In our journey to find inverse, we are almost at the end. Just keep hold of the article for a couple of minutes and we will be there. So, next we will find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of a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Suppose we have to find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of a matrix A. we will do it in two steps.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In step 1, find the cofactor matrix of A.</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In step 2, just transpose the cofactor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The resulting matrix is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of the original matrix. For illustration, </w:t>
      </w:r>
      <w:proofErr w:type="spellStart"/>
      <w:r w:rsidRPr="00A66BC5">
        <w:rPr>
          <w:rFonts w:ascii="Arial" w:hAnsi="Arial" w:cs="Arial"/>
          <w:sz w:val="16"/>
          <w:szCs w:val="16"/>
        </w:rPr>
        <w:t>lets</w:t>
      </w:r>
      <w:proofErr w:type="spellEnd"/>
      <w:r w:rsidRPr="00A66BC5">
        <w:rPr>
          <w:rFonts w:ascii="Arial" w:hAnsi="Arial" w:cs="Arial"/>
          <w:sz w:val="16"/>
          <w:szCs w:val="16"/>
        </w:rPr>
        <w:t xml:space="preserve"> find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of our matrix A. we already have cofactor matrix C. Transpose of cofactor matrix should be</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noProof/>
        </w:rPr>
        <w:drawing>
          <wp:inline distT="0" distB="0" distL="0" distR="0">
            <wp:extent cx="2011680" cy="1141730"/>
            <wp:effectExtent l="19050" t="0" r="7620" b="0"/>
            <wp:docPr id="75" name="Picture 40" descr="https://s3-ap-south-1.amazonaws.com/av-blog-media/wp-content/uploads/2017/05/24063602/L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p-south-1.amazonaws.com/av-blog-media/wp-content/uploads/2017/05/24063602/LA-24.png"/>
                    <pic:cNvPicPr>
                      <a:picLocks noChangeAspect="1" noChangeArrowheads="1"/>
                    </pic:cNvPicPr>
                  </pic:nvPicPr>
                  <pic:blipFill>
                    <a:blip r:embed="rId125" cstate="print"/>
                    <a:srcRect/>
                    <a:stretch>
                      <a:fillRect/>
                    </a:stretch>
                  </pic:blipFill>
                  <pic:spPr bwMode="auto">
                    <a:xfrm>
                      <a:off x="0" y="0"/>
                      <a:ext cx="2011680" cy="114173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shd w:val="clear" w:color="auto" w:fill="FFFFFF"/>
        </w:rPr>
      </w:pPr>
      <w:r w:rsidRPr="00A66BC5">
        <w:rPr>
          <w:rFonts w:ascii="Arial" w:hAnsi="Arial" w:cs="Arial"/>
          <w:sz w:val="16"/>
          <w:szCs w:val="16"/>
          <w:shd w:val="clear" w:color="auto" w:fill="FFFFFF"/>
        </w:rPr>
        <w:t>Finally, in the next section, we will find the inverse.</w:t>
      </w:r>
    </w:p>
    <w:p w:rsidR="00A66BC5" w:rsidRDefault="00A66BC5" w:rsidP="00A66BC5">
      <w:pPr>
        <w:pStyle w:val="Heading4"/>
        <w:shd w:val="clear" w:color="auto" w:fill="FFFFFF"/>
        <w:spacing w:before="87" w:after="175" w:line="336" w:lineRule="atLeast"/>
        <w:rPr>
          <w:rFonts w:ascii="Arial" w:hAnsi="Arial" w:cs="Arial"/>
          <w:color w:val="333333"/>
          <w:sz w:val="15"/>
          <w:szCs w:val="15"/>
        </w:rPr>
      </w:pPr>
      <w:r>
        <w:rPr>
          <w:rFonts w:ascii="Arial" w:hAnsi="Arial" w:cs="Arial"/>
          <w:color w:val="333333"/>
          <w:sz w:val="15"/>
          <w:szCs w:val="15"/>
        </w:rPr>
        <w:lastRenderedPageBreak/>
        <w:t>4.2.1 Finding Inverse of a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Do you remember the concept of the inverse of a number in elementary algebra? Well, if there </w:t>
      </w:r>
      <w:proofErr w:type="gramStart"/>
      <w:r w:rsidRPr="00A66BC5">
        <w:rPr>
          <w:rFonts w:ascii="Arial" w:hAnsi="Arial" w:cs="Arial"/>
          <w:sz w:val="16"/>
          <w:szCs w:val="16"/>
        </w:rPr>
        <w:t>exist</w:t>
      </w:r>
      <w:proofErr w:type="gramEnd"/>
      <w:r w:rsidRPr="00A66BC5">
        <w:rPr>
          <w:rFonts w:ascii="Arial" w:hAnsi="Arial" w:cs="Arial"/>
          <w:sz w:val="16"/>
          <w:szCs w:val="16"/>
        </w:rPr>
        <w:t xml:space="preserve"> two numbers such that upon their multiplication gives 1 then those two numbers are called inverse of each other. Similarly in linear algebra, if there </w:t>
      </w:r>
      <w:proofErr w:type="gramStart"/>
      <w:r w:rsidRPr="00A66BC5">
        <w:rPr>
          <w:rFonts w:ascii="Arial" w:hAnsi="Arial" w:cs="Arial"/>
          <w:sz w:val="16"/>
          <w:szCs w:val="16"/>
        </w:rPr>
        <w:t>exist</w:t>
      </w:r>
      <w:proofErr w:type="gramEnd"/>
      <w:r w:rsidRPr="00A66BC5">
        <w:rPr>
          <w:rFonts w:ascii="Arial" w:hAnsi="Arial" w:cs="Arial"/>
          <w:sz w:val="16"/>
          <w:szCs w:val="16"/>
        </w:rPr>
        <w:t xml:space="preserve"> two matrices such that their multiplication yields an identity matrix then the matrices are called inverse of each other. If you </w:t>
      </w:r>
      <w:proofErr w:type="spellStart"/>
      <w:r w:rsidRPr="00A66BC5">
        <w:rPr>
          <w:rFonts w:ascii="Arial" w:hAnsi="Arial" w:cs="Arial"/>
          <w:sz w:val="16"/>
          <w:szCs w:val="16"/>
        </w:rPr>
        <w:t>can not</w:t>
      </w:r>
      <w:proofErr w:type="spellEnd"/>
      <w:r w:rsidRPr="00A66BC5">
        <w:rPr>
          <w:rFonts w:ascii="Arial" w:hAnsi="Arial" w:cs="Arial"/>
          <w:sz w:val="16"/>
          <w:szCs w:val="16"/>
        </w:rPr>
        <w:t xml:space="preserve"> get what I explained, just go with the article. It will come intuitively to you. The best way to learning is learning by doing. So, let’s jump straight to the algorithm for finding the inverse of a matrix A. Again, we will do it in two steps.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Step 1</w:t>
      </w:r>
      <w:r w:rsidRPr="00A66BC5">
        <w:rPr>
          <w:rFonts w:ascii="Arial" w:hAnsi="Arial" w:cs="Arial"/>
          <w:sz w:val="16"/>
          <w:szCs w:val="16"/>
        </w:rPr>
        <w:t xml:space="preserve">: Find out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of the matrix A by the procedure explained in previous sections.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Step2:</w:t>
      </w:r>
      <w:r w:rsidRPr="00A66BC5">
        <w:rPr>
          <w:rFonts w:ascii="Arial" w:hAnsi="Arial" w:cs="Arial"/>
          <w:sz w:val="16"/>
          <w:szCs w:val="16"/>
        </w:rPr>
        <w:t xml:space="preserve"> Multiply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matrix by the inverse of determinant of the matrix A. The resulting matrix is the inverse of A.</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For example, let’s take our matrix A and find </w:t>
      </w:r>
      <w:proofErr w:type="gramStart"/>
      <w:r w:rsidRPr="00A66BC5">
        <w:rPr>
          <w:rFonts w:ascii="Arial" w:hAnsi="Arial" w:cs="Arial"/>
          <w:sz w:val="16"/>
          <w:szCs w:val="16"/>
        </w:rPr>
        <w:t>it’s</w:t>
      </w:r>
      <w:proofErr w:type="gramEnd"/>
      <w:r w:rsidRPr="00A66BC5">
        <w:rPr>
          <w:rFonts w:ascii="Arial" w:hAnsi="Arial" w:cs="Arial"/>
          <w:sz w:val="16"/>
          <w:szCs w:val="16"/>
        </w:rPr>
        <w:t xml:space="preserve"> inverse. We already have the </w:t>
      </w:r>
      <w:proofErr w:type="spellStart"/>
      <w:r w:rsidRPr="00A66BC5">
        <w:rPr>
          <w:rFonts w:ascii="Arial" w:hAnsi="Arial" w:cs="Arial"/>
          <w:sz w:val="16"/>
          <w:szCs w:val="16"/>
        </w:rPr>
        <w:t>adjoint</w:t>
      </w:r>
      <w:proofErr w:type="spellEnd"/>
      <w:r w:rsidRPr="00A66BC5">
        <w:rPr>
          <w:rFonts w:ascii="Arial" w:hAnsi="Arial" w:cs="Arial"/>
          <w:sz w:val="16"/>
          <w:szCs w:val="16"/>
        </w:rPr>
        <w:t xml:space="preserve"> matrix. Determinant of matrix A comes to be -2. So, its inverse will be</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noProof/>
          <w:color w:val="595858"/>
          <w:sz w:val="13"/>
          <w:szCs w:val="13"/>
        </w:rPr>
        <w:drawing>
          <wp:inline distT="0" distB="0" distL="0" distR="0">
            <wp:extent cx="2859405" cy="1058545"/>
            <wp:effectExtent l="19050" t="0" r="0" b="0"/>
            <wp:docPr id="76" name="Picture 1" descr="https://s3-ap-south-1.amazonaws.com/av-blog-media/wp-content/uploads/2017/05/24064008/LA-25-300x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5/24064008/LA-25-300x111.png"/>
                    <pic:cNvPicPr>
                      <a:picLocks noChangeAspect="1" noChangeArrowheads="1"/>
                    </pic:cNvPicPr>
                  </pic:nvPicPr>
                  <pic:blipFill>
                    <a:blip r:embed="rId126" cstate="print"/>
                    <a:srcRect/>
                    <a:stretch>
                      <a:fillRect/>
                    </a:stretch>
                  </pic:blipFill>
                  <pic:spPr bwMode="auto">
                    <a:xfrm>
                      <a:off x="0" y="0"/>
                      <a:ext cx="2859405" cy="105854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suppose that the determinant comes out to be 0. What happens when we invert the determinant i.e. 0?  Does it make any sense?  It indicates clearly that we can’t find the inverse of such a matrix. Hence, this matrix is non-invertible. More technically, this type of matrix is called a singular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Keep in mind that the resultant of multiplication of a matrix and its inverse is an identity matrix. This property is going to be used extensively in equation solving.</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Inverse is used in finding parameter vector corresponding to minimum cost function in linear regression.</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 </w:t>
      </w:r>
    </w:p>
    <w:p w:rsidR="00A66BC5" w:rsidRDefault="00A66BC5" w:rsidP="00A66BC5">
      <w:pPr>
        <w:pStyle w:val="Heading4"/>
        <w:shd w:val="clear" w:color="auto" w:fill="FFFFFF"/>
        <w:spacing w:before="87" w:after="175" w:line="336" w:lineRule="atLeast"/>
        <w:rPr>
          <w:rFonts w:ascii="Arial" w:hAnsi="Arial" w:cs="Arial"/>
          <w:color w:val="333333"/>
          <w:sz w:val="15"/>
          <w:szCs w:val="15"/>
        </w:rPr>
      </w:pPr>
      <w:r>
        <w:rPr>
          <w:rFonts w:ascii="Arial" w:hAnsi="Arial" w:cs="Arial"/>
          <w:color w:val="333333"/>
          <w:sz w:val="15"/>
          <w:szCs w:val="15"/>
        </w:rPr>
        <w:t>4.2.2 Power of matrices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What happens when we multiply a number by 1? Obviously it remains the same. The same is applicable for an identity matrix i.e. if we multiply a matrix with an identity matrix of the same order, it remains same.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Lets</w:t>
      </w:r>
      <w:proofErr w:type="gramEnd"/>
      <w:r w:rsidRPr="00A66BC5">
        <w:rPr>
          <w:rFonts w:ascii="Arial" w:hAnsi="Arial" w:cs="Arial"/>
          <w:sz w:val="16"/>
          <w:szCs w:val="16"/>
        </w:rPr>
        <w:t xml:space="preserve"> solve our original problem with the help of matrices. Our original problem represented in matrix was as shown below</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AX = Z i.e.</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noProof/>
          <w:color w:val="595858"/>
          <w:sz w:val="13"/>
          <w:szCs w:val="13"/>
        </w:rPr>
        <w:drawing>
          <wp:inline distT="0" distB="0" distL="0" distR="0">
            <wp:extent cx="2155825" cy="930910"/>
            <wp:effectExtent l="19050" t="0" r="0" b="0"/>
            <wp:docPr id="78" name="Picture 3" descr="https://s3-ap-south-1.amazonaws.com/av-blog-media/wp-content/uploads/2017/05/23163911/L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p-south-1.amazonaws.com/av-blog-media/wp-content/uploads/2017/05/23163911/LA-4.png"/>
                    <pic:cNvPicPr>
                      <a:picLocks noChangeAspect="1" noChangeArrowheads="1"/>
                    </pic:cNvPicPr>
                  </pic:nvPicPr>
                  <pic:blipFill>
                    <a:blip r:embed="rId127" cstate="print"/>
                    <a:srcRect/>
                    <a:stretch>
                      <a:fillRect/>
                    </a:stretch>
                  </pic:blipFill>
                  <pic:spPr bwMode="auto">
                    <a:xfrm>
                      <a:off x="0" y="0"/>
                      <a:ext cx="2155825" cy="930910"/>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What happens when we pre multiply both the sides with inverse of coefficient matrix i.e. A. </w:t>
      </w:r>
      <w:proofErr w:type="spellStart"/>
      <w:r w:rsidRPr="00A66BC5">
        <w:rPr>
          <w:rFonts w:ascii="Arial" w:hAnsi="Arial" w:cs="Arial"/>
          <w:sz w:val="16"/>
          <w:szCs w:val="16"/>
        </w:rPr>
        <w:t>Lets</w:t>
      </w:r>
      <w:proofErr w:type="spellEnd"/>
      <w:r w:rsidRPr="00A66BC5">
        <w:rPr>
          <w:rFonts w:ascii="Arial" w:hAnsi="Arial" w:cs="Arial"/>
          <w:sz w:val="16"/>
          <w:szCs w:val="16"/>
        </w:rPr>
        <w:t xml:space="preserve"> find out by doing.</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w:t>
      </w:r>
      <w:r w:rsidRPr="00A66BC5">
        <w:rPr>
          <w:rFonts w:ascii="Arial" w:hAnsi="Arial" w:cs="Arial"/>
          <w:sz w:val="16"/>
          <w:szCs w:val="16"/>
          <w:vertAlign w:val="superscript"/>
        </w:rPr>
        <w:t>-1 </w:t>
      </w:r>
      <w:r w:rsidRPr="00A66BC5">
        <w:rPr>
          <w:rFonts w:ascii="Arial" w:hAnsi="Arial" w:cs="Arial"/>
          <w:sz w:val="16"/>
          <w:szCs w:val="16"/>
        </w:rPr>
        <w:t>A X =A</w:t>
      </w:r>
      <w:r w:rsidRPr="00A66BC5">
        <w:rPr>
          <w:rFonts w:ascii="Arial" w:hAnsi="Arial" w:cs="Arial"/>
          <w:sz w:val="16"/>
          <w:szCs w:val="16"/>
          <w:vertAlign w:val="superscript"/>
        </w:rPr>
        <w:t>-1</w:t>
      </w:r>
      <w:r w:rsidRPr="00A66BC5">
        <w:rPr>
          <w:rFonts w:ascii="Arial" w:hAnsi="Arial" w:cs="Arial"/>
          <w:sz w:val="16"/>
          <w:szCs w:val="16"/>
        </w:rPr>
        <w:t> Z</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We can manipulate it as,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w:t>
      </w:r>
      <w:r w:rsidRPr="00A66BC5">
        <w:rPr>
          <w:rFonts w:ascii="Arial" w:hAnsi="Arial" w:cs="Arial"/>
          <w:sz w:val="16"/>
          <w:szCs w:val="16"/>
          <w:vertAlign w:val="superscript"/>
        </w:rPr>
        <w:t>-1</w:t>
      </w:r>
      <w:r w:rsidRPr="00A66BC5">
        <w:rPr>
          <w:rFonts w:ascii="Arial" w:hAnsi="Arial" w:cs="Arial"/>
          <w:sz w:val="16"/>
          <w:szCs w:val="16"/>
        </w:rPr>
        <w:t> A) X = A </w:t>
      </w:r>
      <w:r w:rsidRPr="00A66BC5">
        <w:rPr>
          <w:rFonts w:ascii="Arial" w:hAnsi="Arial" w:cs="Arial"/>
          <w:sz w:val="16"/>
          <w:szCs w:val="16"/>
          <w:vertAlign w:val="superscript"/>
        </w:rPr>
        <w:t>-1</w:t>
      </w:r>
      <w:r w:rsidRPr="00A66BC5">
        <w:rPr>
          <w:rFonts w:ascii="Arial" w:hAnsi="Arial" w:cs="Arial"/>
          <w:sz w:val="16"/>
          <w:szCs w:val="16"/>
        </w:rPr>
        <w:t>Z</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But we know multiply a matrix with its inverse gives an Identity Matrix. So,</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IX =</w:t>
      </w:r>
      <w:proofErr w:type="gramStart"/>
      <w:r w:rsidRPr="00A66BC5">
        <w:rPr>
          <w:rFonts w:ascii="Arial" w:hAnsi="Arial" w:cs="Arial"/>
          <w:sz w:val="16"/>
          <w:szCs w:val="16"/>
        </w:rPr>
        <w:t>  A</w:t>
      </w:r>
      <w:proofErr w:type="gramEnd"/>
      <w:r w:rsidRPr="00A66BC5">
        <w:rPr>
          <w:rFonts w:ascii="Arial" w:hAnsi="Arial" w:cs="Arial"/>
          <w:sz w:val="16"/>
          <w:szCs w:val="16"/>
        </w:rPr>
        <w:t> </w:t>
      </w:r>
      <w:r w:rsidRPr="00A66BC5">
        <w:rPr>
          <w:rFonts w:ascii="Arial" w:hAnsi="Arial" w:cs="Arial"/>
          <w:sz w:val="16"/>
          <w:szCs w:val="16"/>
          <w:vertAlign w:val="superscript"/>
        </w:rPr>
        <w:t>-1</w:t>
      </w:r>
      <w:r w:rsidRPr="00A66BC5">
        <w:rPr>
          <w:rFonts w:ascii="Arial" w:hAnsi="Arial" w:cs="Arial"/>
          <w:sz w:val="16"/>
          <w:szCs w:val="16"/>
        </w:rPr>
        <w:t>Z</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Where I is the identity matrix of the corresponding order.</w:t>
      </w:r>
      <w:proofErr w:type="gram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lastRenderedPageBreak/>
        <w:t>If you observe keenly, we have already reached to the solution. Multiplying identity matrix to X does not change it. So the equation becomes</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X = A </w:t>
      </w:r>
      <w:r w:rsidRPr="00A66BC5">
        <w:rPr>
          <w:rFonts w:ascii="Arial" w:hAnsi="Arial" w:cs="Arial"/>
          <w:color w:val="595858"/>
          <w:sz w:val="16"/>
          <w:szCs w:val="16"/>
          <w:vertAlign w:val="superscript"/>
        </w:rPr>
        <w:t>-1</w:t>
      </w:r>
      <w:r w:rsidRPr="00A66BC5">
        <w:rPr>
          <w:rFonts w:ascii="Arial" w:hAnsi="Arial" w:cs="Arial"/>
          <w:color w:val="595858"/>
          <w:sz w:val="16"/>
          <w:szCs w:val="16"/>
        </w:rPr>
        <w:t>Z</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Fonts w:ascii="Arial" w:hAnsi="Arial" w:cs="Arial"/>
          <w:color w:val="595858"/>
          <w:sz w:val="16"/>
          <w:szCs w:val="16"/>
        </w:rPr>
        <w:t>For solving the equation, we have to just find the inverse. It can be very easily done by executing a few lines of codes. Isn’t it a really powerful method?</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Code for inverse in python</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proofErr w:type="gramStart"/>
      <w:r w:rsidRPr="00A66BC5">
        <w:rPr>
          <w:rStyle w:val="HTMLCode"/>
          <w:rFonts w:ascii="Consolas" w:hAnsi="Consolas" w:cs="Consolas"/>
          <w:color w:val="C7254E"/>
          <w:sz w:val="16"/>
          <w:szCs w:val="16"/>
          <w:shd w:val="clear" w:color="auto" w:fill="F9F2F4"/>
        </w:rPr>
        <w:t>import</w:t>
      </w:r>
      <w:proofErr w:type="gramEnd"/>
      <w:r w:rsidRPr="00A66BC5">
        <w:rPr>
          <w:rStyle w:val="HTMLCode"/>
          <w:rFonts w:ascii="Consolas" w:hAnsi="Consolas" w:cs="Consolas"/>
          <w:color w:val="C7254E"/>
          <w:sz w:val="16"/>
          <w:szCs w:val="16"/>
          <w:shd w:val="clear" w:color="auto" w:fill="F9F2F4"/>
        </w:rPr>
        <w:t xml:space="preserve"> </w:t>
      </w:r>
      <w:proofErr w:type="spellStart"/>
      <w:r w:rsidRPr="00A66BC5">
        <w:rPr>
          <w:rStyle w:val="HTMLCode"/>
          <w:rFonts w:ascii="Consolas" w:hAnsi="Consolas" w:cs="Consolas"/>
          <w:color w:val="C7254E"/>
          <w:sz w:val="16"/>
          <w:szCs w:val="16"/>
          <w:shd w:val="clear" w:color="auto" w:fill="F9F2F4"/>
        </w:rPr>
        <w:t>numpy</w:t>
      </w:r>
      <w:proofErr w:type="spellEnd"/>
      <w:r w:rsidRPr="00A66BC5">
        <w:rPr>
          <w:rStyle w:val="HTMLCode"/>
          <w:rFonts w:ascii="Consolas" w:hAnsi="Consolas" w:cs="Consolas"/>
          <w:color w:val="C7254E"/>
          <w:sz w:val="16"/>
          <w:szCs w:val="16"/>
          <w:shd w:val="clear" w:color="auto" w:fill="F9F2F4"/>
        </w:rPr>
        <w:t xml:space="preserve"> as </w:t>
      </w:r>
      <w:proofErr w:type="spellStart"/>
      <w:r w:rsidRPr="00A66BC5">
        <w:rPr>
          <w:rStyle w:val="HTMLCode"/>
          <w:rFonts w:ascii="Consolas" w:hAnsi="Consolas" w:cs="Consolas"/>
          <w:color w:val="C7254E"/>
          <w:sz w:val="16"/>
          <w:szCs w:val="16"/>
          <w:shd w:val="clear" w:color="auto" w:fill="F9F2F4"/>
        </w:rPr>
        <w:t>np</w:t>
      </w:r>
      <w:proofErr w:type="spellEnd"/>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#create an array arr1</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 xml:space="preserve">arr1 = </w:t>
      </w:r>
      <w:proofErr w:type="spellStart"/>
      <w:r w:rsidRPr="00A66BC5">
        <w:rPr>
          <w:rStyle w:val="HTMLCode"/>
          <w:rFonts w:ascii="Consolas" w:hAnsi="Consolas" w:cs="Consolas"/>
          <w:color w:val="C7254E"/>
          <w:sz w:val="16"/>
          <w:szCs w:val="16"/>
          <w:shd w:val="clear" w:color="auto" w:fill="F9F2F4"/>
        </w:rPr>
        <w:t>np.arange</w:t>
      </w:r>
      <w:proofErr w:type="spellEnd"/>
      <w:r w:rsidRPr="00A66BC5">
        <w:rPr>
          <w:rStyle w:val="HTMLCode"/>
          <w:rFonts w:ascii="Consolas" w:hAnsi="Consolas" w:cs="Consolas"/>
          <w:color w:val="C7254E"/>
          <w:sz w:val="16"/>
          <w:szCs w:val="16"/>
          <w:shd w:val="clear" w:color="auto" w:fill="F9F2F4"/>
        </w:rPr>
        <w:t>(5,21).reshape(4,4)</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#find the inverse</w:t>
      </w:r>
      <w:r w:rsidRPr="00A66BC5">
        <w:rPr>
          <w:rFonts w:ascii="Arial" w:hAnsi="Arial" w:cs="Arial"/>
          <w:color w:val="595858"/>
          <w:sz w:val="16"/>
          <w:szCs w:val="16"/>
        </w:rPr>
        <w:br/>
      </w:r>
      <w:proofErr w:type="spellStart"/>
      <w:proofErr w:type="gramStart"/>
      <w:r w:rsidRPr="00A66BC5">
        <w:rPr>
          <w:rStyle w:val="HTMLCode"/>
          <w:rFonts w:ascii="Consolas" w:hAnsi="Consolas" w:cs="Consolas"/>
          <w:color w:val="C7254E"/>
          <w:sz w:val="16"/>
          <w:szCs w:val="16"/>
          <w:shd w:val="clear" w:color="auto" w:fill="F9F2F4"/>
        </w:rPr>
        <w:t>np.linalg.inv</w:t>
      </w:r>
      <w:proofErr w:type="spellEnd"/>
      <w:r w:rsidRPr="00A66BC5">
        <w:rPr>
          <w:rStyle w:val="HTMLCode"/>
          <w:rFonts w:ascii="Consolas" w:hAnsi="Consolas" w:cs="Consolas"/>
          <w:color w:val="C7254E"/>
          <w:sz w:val="16"/>
          <w:szCs w:val="16"/>
          <w:shd w:val="clear" w:color="auto" w:fill="F9F2F4"/>
        </w:rPr>
        <w:t>(</w:t>
      </w:r>
      <w:proofErr w:type="gramEnd"/>
      <w:r w:rsidRPr="00A66BC5">
        <w:rPr>
          <w:rStyle w:val="HTMLCode"/>
          <w:rFonts w:ascii="Consolas" w:hAnsi="Consolas" w:cs="Consolas"/>
          <w:color w:val="C7254E"/>
          <w:sz w:val="16"/>
          <w:szCs w:val="16"/>
          <w:shd w:val="clear" w:color="auto" w:fill="F9F2F4"/>
        </w:rPr>
        <w:t>arr1)</w:t>
      </w:r>
    </w:p>
    <w:p w:rsidR="00A66BC5" w:rsidRDefault="00A66BC5" w:rsidP="00A66BC5">
      <w:pPr>
        <w:pStyle w:val="Heading4"/>
        <w:shd w:val="clear" w:color="auto" w:fill="FFFFFF"/>
        <w:spacing w:before="87" w:after="175" w:line="336" w:lineRule="atLeast"/>
        <w:rPr>
          <w:rFonts w:ascii="Arial" w:hAnsi="Arial" w:cs="Arial"/>
          <w:color w:val="333333"/>
          <w:sz w:val="15"/>
          <w:szCs w:val="15"/>
        </w:rPr>
      </w:pPr>
      <w:r>
        <w:rPr>
          <w:rFonts w:ascii="Arial" w:hAnsi="Arial" w:cs="Arial"/>
          <w:color w:val="333333"/>
          <w:sz w:val="15"/>
          <w:szCs w:val="15"/>
        </w:rPr>
        <w:t>4.2.3 Application of inverse in Data Science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Inverse is used to calculate parameter vector by normal equation in linear equation. Here is an illustration. Suppose we are given a data set as shown below-</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color w:val="595858"/>
          <w:sz w:val="13"/>
          <w:szCs w:val="13"/>
        </w:rPr>
        <w:tab/>
      </w:r>
    </w:p>
    <w:tbl>
      <w:tblPr>
        <w:tblStyle w:val="TableGrid"/>
        <w:tblW w:w="0" w:type="auto"/>
        <w:tblLook w:val="04A0"/>
      </w:tblPr>
      <w:tblGrid>
        <w:gridCol w:w="5916"/>
      </w:tblGrid>
      <w:tr w:rsidR="00A66BC5" w:rsidTr="00E252A5">
        <w:tc>
          <w:tcPr>
            <w:tcW w:w="5916" w:type="dxa"/>
          </w:tcPr>
          <w:tbl>
            <w:tblPr>
              <w:tblW w:w="5568" w:type="dxa"/>
              <w:shd w:val="clear" w:color="auto" w:fill="FFFFFF"/>
              <w:tblCellMar>
                <w:left w:w="0" w:type="dxa"/>
                <w:right w:w="0" w:type="dxa"/>
              </w:tblCellMar>
              <w:tblLook w:val="04A0"/>
            </w:tblPr>
            <w:tblGrid>
              <w:gridCol w:w="514"/>
              <w:gridCol w:w="630"/>
              <w:gridCol w:w="464"/>
              <w:gridCol w:w="391"/>
              <w:gridCol w:w="391"/>
              <w:gridCol w:w="319"/>
              <w:gridCol w:w="500"/>
              <w:gridCol w:w="500"/>
              <w:gridCol w:w="500"/>
              <w:gridCol w:w="391"/>
              <w:gridCol w:w="557"/>
              <w:gridCol w:w="543"/>
            </w:tblGrid>
            <w:tr w:rsidR="00A66BC5" w:rsidRPr="00F5569B" w:rsidTr="00E252A5">
              <w:trPr>
                <w:trHeight w:val="300"/>
              </w:trPr>
              <w:tc>
                <w:tcPr>
                  <w:tcW w:w="96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Team</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League</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Year</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RS</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RA</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W</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OBP</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SLG</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BA</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G</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OOBP</w:t>
                  </w:r>
                </w:p>
              </w:tc>
              <w:tc>
                <w:tcPr>
                  <w:tcW w:w="960" w:type="dxa"/>
                  <w:tcBorders>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b/>
                      <w:bCs/>
                      <w:color w:val="333333"/>
                      <w:sz w:val="13"/>
                    </w:rPr>
                    <w:t>OSLG</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ARI</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734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688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0.328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0.418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0.259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0.415</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ATL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700</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600</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94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0.389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0.247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0.306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0.378</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BAL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705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93</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0.417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0.247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0.403</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BOS</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734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806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0.415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0.428</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CHC</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613</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759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0.302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0.378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0.424</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CHW</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748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676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0.255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0.405</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CIN</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669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588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97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0.411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0.251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0.305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0.39</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CLE</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667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845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0.324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0.381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0.251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0.43</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COL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758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890</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0.436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0.274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0.357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0.47</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DET</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726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670</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0.268</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0.402</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HOU</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583</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794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55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0.302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0.371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0.236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0.427</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KCR</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676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746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0.265</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0.423</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LAA</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AL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767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699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89</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0.332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0.433</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0.274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0.403</w:t>
                  </w:r>
                </w:p>
              </w:tc>
            </w:tr>
            <w:tr w:rsidR="00A66BC5" w:rsidRPr="00F5569B" w:rsidTr="00E252A5">
              <w:trPr>
                <w:trHeight w:val="300"/>
              </w:trPr>
              <w:tc>
                <w:tcPr>
                  <w:tcW w:w="960" w:type="dxa"/>
                  <w:tcBorders>
                    <w:top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LAD</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NL</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2012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637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597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86</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0.317</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0.374</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0.252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162</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0.31</w:t>
                  </w:r>
                </w:p>
              </w:tc>
              <w:tc>
                <w:tcPr>
                  <w:tcW w:w="960" w:type="dxa"/>
                  <w:tcBorders>
                    <w:top w:val="nil"/>
                    <w:left w:val="nil"/>
                  </w:tcBorders>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jc w:val="right"/>
                    <w:rPr>
                      <w:rFonts w:ascii="Arial" w:eastAsia="Times New Roman" w:hAnsi="Arial" w:cs="Arial"/>
                      <w:color w:val="595858"/>
                      <w:sz w:val="13"/>
                      <w:szCs w:val="13"/>
                    </w:rPr>
                  </w:pPr>
                  <w:r w:rsidRPr="00F5569B">
                    <w:rPr>
                      <w:rFonts w:ascii="Arial" w:eastAsia="Times New Roman" w:hAnsi="Arial" w:cs="Arial"/>
                      <w:color w:val="595858"/>
                      <w:sz w:val="13"/>
                      <w:szCs w:val="13"/>
                    </w:rPr>
                    <w:t>0.364</w:t>
                  </w:r>
                </w:p>
              </w:tc>
            </w:tr>
          </w:tbl>
          <w:p w:rsidR="00A66BC5" w:rsidRDefault="00A66BC5" w:rsidP="00E252A5">
            <w:pPr>
              <w:pStyle w:val="NormalWeb"/>
              <w:spacing w:before="0" w:beforeAutospacing="0" w:after="183" w:afterAutospacing="0"/>
              <w:rPr>
                <w:rFonts w:ascii="Arial" w:hAnsi="Arial" w:cs="Arial"/>
                <w:color w:val="595858"/>
                <w:sz w:val="13"/>
                <w:szCs w:val="13"/>
              </w:rPr>
            </w:pPr>
          </w:p>
        </w:tc>
      </w:tr>
    </w:tbl>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shd w:val="clear" w:color="auto" w:fill="FFFFFF"/>
        </w:rPr>
      </w:pPr>
      <w:r w:rsidRPr="00A66BC5">
        <w:rPr>
          <w:rFonts w:ascii="Arial" w:hAnsi="Arial" w:cs="Arial"/>
          <w:sz w:val="16"/>
          <w:szCs w:val="16"/>
          <w:shd w:val="clear" w:color="auto" w:fill="FFFFFF"/>
        </w:rPr>
        <w:t>It describes the different variables of different baseball teams to predict whether it makes to playoffs or not. But for right now to make it a regression problem, suppose we are interested in predicting OOBP from the rest of the variables. So, ‘OOBP’ is our target variable. To solve this problem using linear regression, we have to find parameter vector. If you are familiar with Normal equation method, you should have the idea that to do it, we need to make use of Matrices. Lets proceed further and denote our Independent variables below as matrix ‘</w:t>
      </w:r>
      <w:proofErr w:type="spellStart"/>
      <w:r w:rsidRPr="00A66BC5">
        <w:rPr>
          <w:rFonts w:ascii="Arial" w:hAnsi="Arial" w:cs="Arial"/>
          <w:sz w:val="16"/>
          <w:szCs w:val="16"/>
          <w:shd w:val="clear" w:color="auto" w:fill="FFFFFF"/>
        </w:rPr>
        <w:t>X’.This</w:t>
      </w:r>
      <w:proofErr w:type="spellEnd"/>
      <w:r w:rsidRPr="00A66BC5">
        <w:rPr>
          <w:rFonts w:ascii="Arial" w:hAnsi="Arial" w:cs="Arial"/>
          <w:sz w:val="16"/>
          <w:szCs w:val="16"/>
          <w:shd w:val="clear" w:color="auto" w:fill="FFFFFF"/>
        </w:rPr>
        <w:t xml:space="preserve"> data is a part of a data set taken from analytics edge. Here is the </w:t>
      </w:r>
      <w:hyperlink r:id="rId128" w:history="1">
        <w:r w:rsidRPr="00A66BC5">
          <w:rPr>
            <w:rStyle w:val="Hyperlink"/>
            <w:rFonts w:ascii="Arial" w:hAnsi="Arial" w:cs="Arial"/>
            <w:color w:val="auto"/>
            <w:sz w:val="16"/>
            <w:szCs w:val="16"/>
            <w:shd w:val="clear" w:color="auto" w:fill="FFFFFF"/>
          </w:rPr>
          <w:t>link</w:t>
        </w:r>
      </w:hyperlink>
      <w:r w:rsidRPr="00A66BC5">
        <w:rPr>
          <w:rFonts w:ascii="Arial" w:hAnsi="Arial" w:cs="Arial"/>
          <w:sz w:val="16"/>
          <w:szCs w:val="16"/>
          <w:shd w:val="clear" w:color="auto" w:fill="FFFFFF"/>
        </w:rPr>
        <w:t> for the data set.</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shd w:val="clear" w:color="auto" w:fill="FFFFFF"/>
        </w:rPr>
      </w:pPr>
      <w:proofErr w:type="gramStart"/>
      <w:r>
        <w:rPr>
          <w:rFonts w:ascii="Arial" w:hAnsi="Arial" w:cs="Arial"/>
          <w:color w:val="595858"/>
          <w:sz w:val="13"/>
          <w:szCs w:val="13"/>
          <w:shd w:val="clear" w:color="auto" w:fill="FFFFFF"/>
        </w:rPr>
        <w:t>so</w:t>
      </w:r>
      <w:proofErr w:type="gramEnd"/>
      <w:r>
        <w:rPr>
          <w:rFonts w:ascii="Arial" w:hAnsi="Arial" w:cs="Arial"/>
          <w:color w:val="595858"/>
          <w:sz w:val="13"/>
          <w:szCs w:val="13"/>
          <w:shd w:val="clear" w:color="auto" w:fill="FFFFFF"/>
        </w:rPr>
        <w:t>,  X=</w:t>
      </w:r>
    </w:p>
    <w:tbl>
      <w:tblPr>
        <w:tblStyle w:val="TableGrid"/>
        <w:tblW w:w="0" w:type="auto"/>
        <w:tblLook w:val="04A0"/>
      </w:tblPr>
      <w:tblGrid>
        <w:gridCol w:w="9576"/>
      </w:tblGrid>
      <w:tr w:rsidR="00A66BC5" w:rsidTr="00E252A5">
        <w:tc>
          <w:tcPr>
            <w:tcW w:w="9576" w:type="dxa"/>
          </w:tcPr>
          <w:tbl>
            <w:tblPr>
              <w:tblW w:w="12090" w:type="dxa"/>
              <w:shd w:val="clear" w:color="auto" w:fill="FFFFFF"/>
              <w:tblCellMar>
                <w:top w:w="15" w:type="dxa"/>
                <w:left w:w="15" w:type="dxa"/>
                <w:bottom w:w="15" w:type="dxa"/>
                <w:right w:w="15" w:type="dxa"/>
              </w:tblCellMar>
              <w:tblLook w:val="04A0"/>
            </w:tblPr>
            <w:tblGrid>
              <w:gridCol w:w="2015"/>
              <w:gridCol w:w="2015"/>
              <w:gridCol w:w="2015"/>
              <w:gridCol w:w="2015"/>
              <w:gridCol w:w="2015"/>
              <w:gridCol w:w="2015"/>
            </w:tblGrid>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734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688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0.328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0.418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0.259</w:t>
                  </w:r>
                </w:p>
              </w:tc>
            </w:tr>
            <w:tr w:rsidR="00A66BC5" w:rsidRPr="00F5569B" w:rsidTr="00E252A5">
              <w:trPr>
                <w:trHeight w:val="20"/>
              </w:trPr>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700</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600</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94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0.389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0.247</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712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705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93</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0.417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0.247</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lastRenderedPageBreak/>
                    <w:t>734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806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0.415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0.26</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613</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759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0.302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0.378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0.24</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748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676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0.422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0.255</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669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588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97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0.411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0.251</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667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845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0.324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0.381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0.251</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758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890</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0.33</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0.436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0.274</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726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670</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88</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0.335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0.422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0.268</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583</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794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55</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0.302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0.371</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0.236</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676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746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0.265</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767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699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89</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0.332</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0.433</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0.274</w:t>
                  </w:r>
                </w:p>
              </w:tc>
            </w:tr>
            <w:tr w:rsidR="00A66BC5" w:rsidRPr="00F5569B" w:rsidTr="00E252A5">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637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597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86</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0.317</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0.374</w:t>
                  </w:r>
                </w:p>
              </w:tc>
              <w:tc>
                <w:tcPr>
                  <w:tcW w:w="1200" w:type="dxa"/>
                  <w:shd w:val="clear" w:color="auto" w:fill="FFFFFF"/>
                  <w:tcMar>
                    <w:top w:w="44" w:type="dxa"/>
                    <w:left w:w="87" w:type="dxa"/>
                    <w:bottom w:w="44" w:type="dxa"/>
                    <w:right w:w="87" w:type="dxa"/>
                  </w:tcMar>
                  <w:vAlign w:val="center"/>
                  <w:hideMark/>
                </w:tcPr>
                <w:p w:rsidR="00A66BC5" w:rsidRPr="00F5569B" w:rsidRDefault="00A66BC5" w:rsidP="00E252A5">
                  <w:pPr>
                    <w:spacing w:after="0" w:line="240" w:lineRule="auto"/>
                    <w:rPr>
                      <w:rFonts w:ascii="Arial" w:eastAsia="Times New Roman" w:hAnsi="Arial" w:cs="Arial"/>
                      <w:color w:val="595858"/>
                      <w:sz w:val="13"/>
                      <w:szCs w:val="13"/>
                    </w:rPr>
                  </w:pPr>
                  <w:r w:rsidRPr="00F5569B">
                    <w:rPr>
                      <w:rFonts w:ascii="Arial" w:eastAsia="Times New Roman" w:hAnsi="Arial" w:cs="Arial"/>
                      <w:color w:val="595858"/>
                      <w:sz w:val="13"/>
                      <w:szCs w:val="13"/>
                    </w:rPr>
                    <w:t>0.252</w:t>
                  </w:r>
                </w:p>
              </w:tc>
            </w:tr>
          </w:tbl>
          <w:p w:rsidR="00A66BC5" w:rsidRDefault="00A66BC5" w:rsidP="00E252A5">
            <w:pPr>
              <w:pStyle w:val="NormalWeb"/>
              <w:spacing w:before="0" w:beforeAutospacing="0" w:after="183" w:afterAutospacing="0"/>
              <w:rPr>
                <w:rFonts w:ascii="Arial" w:hAnsi="Arial" w:cs="Arial"/>
                <w:color w:val="595858"/>
                <w:sz w:val="13"/>
                <w:szCs w:val="13"/>
              </w:rPr>
            </w:pPr>
          </w:p>
        </w:tc>
      </w:tr>
    </w:tbl>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p>
    <w:tbl>
      <w:tblPr>
        <w:tblStyle w:val="TableGrid"/>
        <w:tblW w:w="0" w:type="auto"/>
        <w:tblInd w:w="720" w:type="dxa"/>
        <w:tblLook w:val="04A0"/>
      </w:tblPr>
      <w:tblGrid>
        <w:gridCol w:w="8856"/>
      </w:tblGrid>
      <w:tr w:rsidR="00A66BC5" w:rsidTr="00E252A5">
        <w:tc>
          <w:tcPr>
            <w:tcW w:w="9576" w:type="dxa"/>
          </w:tcPr>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0.259</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0.247</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0.247</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0.26</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0.24</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 xml:space="preserve">0.255 </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0.251</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0.251</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0.274</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0.268</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0.236</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0.265</w:t>
            </w:r>
          </w:p>
          <w:p w:rsidR="00A66BC5" w:rsidRDefault="00A66BC5" w:rsidP="00E252A5">
            <w:pPr>
              <w:pStyle w:val="ListParagraph"/>
              <w:ind w:left="0"/>
              <w:rPr>
                <w:rFonts w:ascii="Arial" w:hAnsi="Arial" w:cs="Arial"/>
                <w:color w:val="595858"/>
                <w:sz w:val="13"/>
                <w:szCs w:val="13"/>
                <w:shd w:val="clear" w:color="auto" w:fill="FFFFFF"/>
              </w:rPr>
            </w:pPr>
            <w:r>
              <w:rPr>
                <w:rFonts w:ascii="Arial" w:hAnsi="Arial" w:cs="Arial"/>
                <w:color w:val="595858"/>
                <w:sz w:val="13"/>
                <w:szCs w:val="13"/>
                <w:shd w:val="clear" w:color="auto" w:fill="FFFFFF"/>
              </w:rPr>
              <w:t>0.274</w:t>
            </w:r>
          </w:p>
          <w:p w:rsidR="00A66BC5" w:rsidRDefault="00A66BC5" w:rsidP="00E252A5">
            <w:pPr>
              <w:pStyle w:val="ListParagraph"/>
              <w:ind w:left="0"/>
            </w:pPr>
            <w:r>
              <w:rPr>
                <w:rFonts w:ascii="Arial" w:hAnsi="Arial" w:cs="Arial"/>
                <w:color w:val="595858"/>
                <w:sz w:val="13"/>
                <w:szCs w:val="13"/>
                <w:shd w:val="clear" w:color="auto" w:fill="FFFFFF"/>
              </w:rPr>
              <w:t>0.252</w:t>
            </w:r>
          </w:p>
        </w:tc>
      </w:tr>
    </w:tbl>
    <w:p w:rsidR="00A66BC5" w:rsidRDefault="00A66BC5" w:rsidP="00A66BC5">
      <w:pPr>
        <w:pStyle w:val="ListParagraph"/>
      </w:pP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To find the final parameter </w:t>
      </w:r>
      <w:proofErr w:type="gramStart"/>
      <w:r w:rsidRPr="00A66BC5">
        <w:rPr>
          <w:rFonts w:ascii="Arial" w:hAnsi="Arial" w:cs="Arial"/>
          <w:sz w:val="16"/>
          <w:szCs w:val="16"/>
        </w:rPr>
        <w:t>vector(</w:t>
      </w:r>
      <w:proofErr w:type="gramEnd"/>
      <w:r w:rsidRPr="00A66BC5">
        <w:rPr>
          <w:rFonts w:ascii="Arial" w:hAnsi="Arial" w:cs="Arial"/>
          <w:sz w:val="16"/>
          <w:szCs w:val="16"/>
        </w:rPr>
        <w:t xml:space="preserve">θ) assuming our initial function is </w:t>
      </w:r>
      <w:proofErr w:type="spellStart"/>
      <w:r w:rsidRPr="00A66BC5">
        <w:rPr>
          <w:rFonts w:ascii="Arial" w:hAnsi="Arial" w:cs="Arial"/>
          <w:sz w:val="16"/>
          <w:szCs w:val="16"/>
        </w:rPr>
        <w:t>parameterised</w:t>
      </w:r>
      <w:proofErr w:type="spellEnd"/>
      <w:r w:rsidRPr="00A66BC5">
        <w:rPr>
          <w:rFonts w:ascii="Arial" w:hAnsi="Arial" w:cs="Arial"/>
          <w:sz w:val="16"/>
          <w:szCs w:val="16"/>
        </w:rPr>
        <w:t xml:space="preserve"> by θ and X , all you have to do is to find the inverse of (X</w:t>
      </w:r>
      <w:r w:rsidRPr="00A66BC5">
        <w:rPr>
          <w:rFonts w:ascii="Arial" w:hAnsi="Arial" w:cs="Arial"/>
          <w:sz w:val="16"/>
          <w:szCs w:val="16"/>
          <w:vertAlign w:val="superscript"/>
        </w:rPr>
        <w:t>T </w:t>
      </w:r>
      <w:r w:rsidRPr="00A66BC5">
        <w:rPr>
          <w:rFonts w:ascii="Arial" w:hAnsi="Arial" w:cs="Arial"/>
          <w:sz w:val="16"/>
          <w:szCs w:val="16"/>
        </w:rPr>
        <w:t>X) which can be accomplished very easily by using code as shown below.</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First of all, let me make the Linear Regression formulation easier for you to comprehend.</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gramStart"/>
      <w:r w:rsidRPr="00A66BC5">
        <w:rPr>
          <w:rFonts w:ascii="Arial" w:hAnsi="Arial" w:cs="Arial"/>
          <w:sz w:val="16"/>
          <w:szCs w:val="16"/>
        </w:rPr>
        <w:t>f</w:t>
      </w:r>
      <w:proofErr w:type="gramEnd"/>
      <w:r w:rsidRPr="00A66BC5">
        <w:rPr>
          <w:rFonts w:ascii="Arial" w:hAnsi="Arial" w:cs="Arial"/>
          <w:sz w:val="16"/>
          <w:szCs w:val="16"/>
        </w:rPr>
        <w:t> </w:t>
      </w:r>
      <w:r w:rsidRPr="00A66BC5">
        <w:rPr>
          <w:rFonts w:ascii="Arial" w:hAnsi="Arial" w:cs="Arial"/>
          <w:sz w:val="16"/>
          <w:szCs w:val="16"/>
          <w:vertAlign w:val="subscript"/>
        </w:rPr>
        <w:t>θ</w:t>
      </w:r>
      <w:r w:rsidRPr="00A66BC5">
        <w:rPr>
          <w:rFonts w:ascii="Arial" w:hAnsi="Arial" w:cs="Arial"/>
          <w:sz w:val="16"/>
          <w:szCs w:val="16"/>
        </w:rPr>
        <w:t xml:space="preserve"> (X)= </w:t>
      </w:r>
      <w:proofErr w:type="spellStart"/>
      <w:r w:rsidRPr="00A66BC5">
        <w:rPr>
          <w:rFonts w:ascii="Arial" w:hAnsi="Arial" w:cs="Arial"/>
          <w:sz w:val="16"/>
          <w:szCs w:val="16"/>
        </w:rPr>
        <w:t>θ</w:t>
      </w:r>
      <w:r w:rsidRPr="00A66BC5">
        <w:rPr>
          <w:rFonts w:ascii="Arial" w:hAnsi="Arial" w:cs="Arial"/>
          <w:sz w:val="16"/>
          <w:szCs w:val="16"/>
          <w:vertAlign w:val="superscript"/>
        </w:rPr>
        <w:t>T</w:t>
      </w:r>
      <w:proofErr w:type="spellEnd"/>
      <w:r w:rsidRPr="00A66BC5">
        <w:rPr>
          <w:rFonts w:ascii="Arial" w:hAnsi="Arial" w:cs="Arial"/>
          <w:sz w:val="16"/>
          <w:szCs w:val="16"/>
          <w:vertAlign w:val="superscript"/>
        </w:rPr>
        <w:t> </w:t>
      </w:r>
      <w:r w:rsidRPr="00A66BC5">
        <w:rPr>
          <w:rFonts w:ascii="Arial" w:hAnsi="Arial" w:cs="Arial"/>
          <w:sz w:val="16"/>
          <w:szCs w:val="16"/>
        </w:rPr>
        <w:t>X, where θ is the parameter we wish to calculate and X is the column vector of features or independent variables.</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proofErr w:type="gramStart"/>
      <w:r w:rsidRPr="00A66BC5">
        <w:rPr>
          <w:rStyle w:val="HTMLCode"/>
          <w:rFonts w:ascii="Consolas" w:hAnsi="Consolas" w:cs="Consolas"/>
          <w:color w:val="C7254E"/>
          <w:sz w:val="16"/>
          <w:szCs w:val="16"/>
          <w:shd w:val="clear" w:color="auto" w:fill="F9F2F4"/>
        </w:rPr>
        <w:t>import</w:t>
      </w:r>
      <w:proofErr w:type="gramEnd"/>
      <w:r w:rsidRPr="00A66BC5">
        <w:rPr>
          <w:rStyle w:val="HTMLCode"/>
          <w:rFonts w:ascii="Consolas" w:hAnsi="Consolas" w:cs="Consolas"/>
          <w:color w:val="C7254E"/>
          <w:sz w:val="16"/>
          <w:szCs w:val="16"/>
          <w:shd w:val="clear" w:color="auto" w:fill="F9F2F4"/>
        </w:rPr>
        <w:t xml:space="preserve"> pandas as pd</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import </w:t>
      </w:r>
      <w:proofErr w:type="spellStart"/>
      <w:r w:rsidRPr="00A66BC5">
        <w:rPr>
          <w:rStyle w:val="HTMLCode"/>
          <w:rFonts w:ascii="Georgia" w:hAnsi="Georgia" w:cs="Consolas"/>
          <w:color w:val="C7254E"/>
          <w:sz w:val="16"/>
          <w:szCs w:val="16"/>
          <w:shd w:val="clear" w:color="auto" w:fill="F9F2F4"/>
        </w:rPr>
        <w:t>numpy</w:t>
      </w:r>
      <w:proofErr w:type="spellEnd"/>
      <w:r w:rsidRPr="00A66BC5">
        <w:rPr>
          <w:rStyle w:val="HTMLCode"/>
          <w:rFonts w:ascii="Consolas" w:hAnsi="Consolas" w:cs="Consolas"/>
          <w:color w:val="C7254E"/>
          <w:sz w:val="16"/>
          <w:szCs w:val="16"/>
          <w:shd w:val="clear" w:color="auto" w:fill="F9F2F4"/>
        </w:rPr>
        <w:t xml:space="preserve"> as </w:t>
      </w:r>
      <w:proofErr w:type="spellStart"/>
      <w:r w:rsidRPr="00A66BC5">
        <w:rPr>
          <w:rStyle w:val="HTMLCode"/>
          <w:rFonts w:ascii="Consolas" w:hAnsi="Consolas" w:cs="Consolas"/>
          <w:color w:val="C7254E"/>
          <w:sz w:val="16"/>
          <w:szCs w:val="16"/>
          <w:shd w:val="clear" w:color="auto" w:fill="F9F2F4"/>
        </w:rPr>
        <w:t>np</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#you don’t need to bother about the following. It just #transforms the data from original source into matrix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proofErr w:type="spellStart"/>
      <w:r w:rsidRPr="00A66BC5">
        <w:rPr>
          <w:rStyle w:val="HTMLCode"/>
          <w:rFonts w:ascii="Consolas" w:hAnsi="Consolas" w:cs="Consolas"/>
          <w:color w:val="C7254E"/>
          <w:sz w:val="16"/>
          <w:szCs w:val="16"/>
          <w:shd w:val="clear" w:color="auto" w:fill="F9F2F4"/>
        </w:rPr>
        <w:t>Df</w:t>
      </w:r>
      <w:proofErr w:type="spellEnd"/>
      <w:r w:rsidRPr="00A66BC5">
        <w:rPr>
          <w:rStyle w:val="HTMLCode"/>
          <w:rFonts w:ascii="Consolas" w:hAnsi="Consolas" w:cs="Consolas"/>
          <w:color w:val="C7254E"/>
          <w:sz w:val="16"/>
          <w:szCs w:val="16"/>
          <w:shd w:val="clear" w:color="auto" w:fill="F9F2F4"/>
        </w:rPr>
        <w:t xml:space="preserve"> = </w:t>
      </w:r>
      <w:proofErr w:type="spellStart"/>
      <w:r w:rsidRPr="00A66BC5">
        <w:rPr>
          <w:rStyle w:val="HTMLCode"/>
          <w:rFonts w:ascii="Consolas" w:hAnsi="Consolas" w:cs="Consolas"/>
          <w:color w:val="C7254E"/>
          <w:sz w:val="16"/>
          <w:szCs w:val="16"/>
          <w:shd w:val="clear" w:color="auto" w:fill="F9F2F4"/>
        </w:rPr>
        <w:t>pd.read_</w:t>
      </w:r>
      <w:proofErr w:type="gramStart"/>
      <w:r w:rsidRPr="00A66BC5">
        <w:rPr>
          <w:rStyle w:val="HTMLCode"/>
          <w:rFonts w:ascii="Consolas" w:hAnsi="Consolas" w:cs="Consolas"/>
          <w:color w:val="C7254E"/>
          <w:sz w:val="16"/>
          <w:szCs w:val="16"/>
          <w:shd w:val="clear" w:color="auto" w:fill="F9F2F4"/>
        </w:rPr>
        <w:t>csv</w:t>
      </w:r>
      <w:proofErr w:type="spellEnd"/>
      <w:r w:rsidRPr="00A66BC5">
        <w:rPr>
          <w:rStyle w:val="HTMLCode"/>
          <w:rFonts w:ascii="Consolas" w:hAnsi="Consolas" w:cs="Consolas"/>
          <w:color w:val="C7254E"/>
          <w:sz w:val="16"/>
          <w:szCs w:val="16"/>
          <w:shd w:val="clear" w:color="auto" w:fill="F9F2F4"/>
        </w:rPr>
        <w:t>(</w:t>
      </w:r>
      <w:proofErr w:type="gramEnd"/>
      <w:r w:rsidRPr="00A66BC5">
        <w:rPr>
          <w:rStyle w:val="HTMLCode"/>
          <w:rFonts w:ascii="Consolas" w:hAnsi="Consolas" w:cs="Consolas"/>
          <w:color w:val="C7254E"/>
          <w:sz w:val="16"/>
          <w:szCs w:val="16"/>
          <w:shd w:val="clear" w:color="auto" w:fill="F9F2F4"/>
        </w:rPr>
        <w:t xml:space="preserve"> "../baseball.csv”</w:t>
      </w:r>
      <w:proofErr w:type="gramStart"/>
      <w:r w:rsidRPr="00A66BC5">
        <w:rPr>
          <w:rStyle w:val="HTMLCode"/>
          <w:rFonts w:ascii="Consolas" w:hAnsi="Consolas" w:cs="Consolas"/>
          <w:color w:val="C7254E"/>
          <w:sz w:val="16"/>
          <w:szCs w:val="16"/>
          <w:shd w:val="clear" w:color="auto" w:fill="F9F2F4"/>
        </w:rPr>
        <w:t>)</w:t>
      </w:r>
      <w:proofErr w:type="gramEnd"/>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 xml:space="preserve">Df1 = </w:t>
      </w:r>
      <w:proofErr w:type="spellStart"/>
      <w:r w:rsidRPr="00A66BC5">
        <w:rPr>
          <w:rStyle w:val="HTMLCode"/>
          <w:rFonts w:ascii="Consolas" w:hAnsi="Consolas" w:cs="Consolas"/>
          <w:color w:val="C7254E"/>
          <w:sz w:val="16"/>
          <w:szCs w:val="16"/>
          <w:shd w:val="clear" w:color="auto" w:fill="F9F2F4"/>
        </w:rPr>
        <w:t>df.head</w:t>
      </w:r>
      <w:proofErr w:type="spellEnd"/>
      <w:r w:rsidRPr="00A66BC5">
        <w:rPr>
          <w:rStyle w:val="HTMLCode"/>
          <w:rFonts w:ascii="Consolas" w:hAnsi="Consolas" w:cs="Consolas"/>
          <w:color w:val="C7254E"/>
          <w:sz w:val="16"/>
          <w:szCs w:val="16"/>
          <w:shd w:val="clear" w:color="auto" w:fill="F9F2F4"/>
        </w:rPr>
        <w:t>(14)</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 We are just taking 6 features to calculate θ</w:t>
      </w:r>
      <w:proofErr w:type="gramStart"/>
      <w:r w:rsidRPr="00A66BC5">
        <w:rPr>
          <w:rStyle w:val="HTMLCode"/>
          <w:rFonts w:ascii="Consolas" w:hAnsi="Consolas" w:cs="Consolas"/>
          <w:color w:val="C7254E"/>
          <w:sz w:val="16"/>
          <w:szCs w:val="16"/>
          <w:shd w:val="clear" w:color="auto" w:fill="F9F2F4"/>
        </w:rPr>
        <w:t>.</w:t>
      </w:r>
      <w:proofErr w:type="gramEnd"/>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X = Df1[[‘RS’, ‘RA’, ‘W’, ‘OBP’,'SLG','BA']]</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Y=Df1['OOBP']</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w:t>
      </w:r>
      <w:proofErr w:type="gramStart"/>
      <w:r w:rsidRPr="00A66BC5">
        <w:rPr>
          <w:rStyle w:val="HTMLCode"/>
          <w:rFonts w:ascii="Consolas" w:hAnsi="Consolas" w:cs="Consolas"/>
          <w:color w:val="C7254E"/>
          <w:sz w:val="16"/>
          <w:szCs w:val="16"/>
          <w:shd w:val="clear" w:color="auto" w:fill="F9F2F4"/>
        </w:rPr>
        <w:t>Converting</w:t>
      </w:r>
      <w:proofErr w:type="gramEnd"/>
      <w:r w:rsidRPr="00A66BC5">
        <w:rPr>
          <w:rStyle w:val="HTMLCode"/>
          <w:rFonts w:ascii="Consolas" w:hAnsi="Consolas" w:cs="Consolas"/>
          <w:color w:val="C7254E"/>
          <w:sz w:val="16"/>
          <w:szCs w:val="16"/>
          <w:shd w:val="clear" w:color="auto" w:fill="F9F2F4"/>
        </w:rPr>
        <w:t xml:space="preserve"> X to matrix</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 xml:space="preserve">X = </w:t>
      </w:r>
      <w:proofErr w:type="spellStart"/>
      <w:r w:rsidRPr="00A66BC5">
        <w:rPr>
          <w:rStyle w:val="HTMLCode"/>
          <w:rFonts w:ascii="Consolas" w:hAnsi="Consolas" w:cs="Consolas"/>
          <w:color w:val="C7254E"/>
          <w:sz w:val="16"/>
          <w:szCs w:val="16"/>
          <w:shd w:val="clear" w:color="auto" w:fill="F9F2F4"/>
        </w:rPr>
        <w:t>np.asmatrix</w:t>
      </w:r>
      <w:proofErr w:type="spellEnd"/>
      <w:r w:rsidRPr="00A66BC5">
        <w:rPr>
          <w:rStyle w:val="HTMLCode"/>
          <w:rFonts w:ascii="Consolas" w:hAnsi="Consolas" w:cs="Consolas"/>
          <w:color w:val="C7254E"/>
          <w:sz w:val="16"/>
          <w:szCs w:val="16"/>
          <w:shd w:val="clear" w:color="auto" w:fill="F9F2F4"/>
        </w:rPr>
        <w:t>(X)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#taking transpose of X and</w:t>
      </w:r>
      <w:r>
        <w:rPr>
          <w:rStyle w:val="HTMLCode"/>
          <w:rFonts w:ascii="Consolas" w:hAnsi="Consolas" w:cs="Consolas"/>
          <w:color w:val="C7254E"/>
          <w:sz w:val="12"/>
          <w:szCs w:val="12"/>
          <w:shd w:val="clear" w:color="auto" w:fill="F9F2F4"/>
        </w:rPr>
        <w:t> </w:t>
      </w:r>
      <w:r w:rsidRPr="00A66BC5">
        <w:rPr>
          <w:rFonts w:ascii="Arial" w:hAnsi="Arial" w:cs="Arial"/>
          <w:color w:val="595858"/>
          <w:sz w:val="16"/>
          <w:szCs w:val="16"/>
        </w:rPr>
        <w:t>assigning</w:t>
      </w:r>
      <w:r w:rsidRPr="00A66BC5">
        <w:rPr>
          <w:rStyle w:val="HTMLCode"/>
          <w:rFonts w:ascii="Consolas" w:hAnsi="Consolas" w:cs="Consolas"/>
          <w:color w:val="C7254E"/>
          <w:sz w:val="16"/>
          <w:szCs w:val="16"/>
          <w:shd w:val="clear" w:color="auto" w:fill="F9F2F4"/>
        </w:rPr>
        <w:t> it to x</w:t>
      </w:r>
      <w:r>
        <w:rPr>
          <w:rFonts w:ascii="Arial" w:hAnsi="Arial" w:cs="Arial"/>
          <w:color w:val="595858"/>
          <w:sz w:val="13"/>
          <w:szCs w:val="13"/>
        </w:rPr>
        <w:br/>
      </w:r>
      <w:r w:rsidRPr="00A66BC5">
        <w:rPr>
          <w:rStyle w:val="HTMLCode"/>
          <w:rFonts w:ascii="Consolas" w:hAnsi="Consolas" w:cs="Consolas"/>
          <w:color w:val="C7254E"/>
          <w:sz w:val="16"/>
          <w:szCs w:val="16"/>
          <w:shd w:val="clear" w:color="auto" w:fill="F9F2F4"/>
        </w:rPr>
        <w:t xml:space="preserve">x= </w:t>
      </w:r>
      <w:proofErr w:type="spellStart"/>
      <w:r w:rsidRPr="00A66BC5">
        <w:rPr>
          <w:rStyle w:val="HTMLCode"/>
          <w:rFonts w:ascii="Consolas" w:hAnsi="Consolas" w:cs="Consolas"/>
          <w:color w:val="C7254E"/>
          <w:sz w:val="16"/>
          <w:szCs w:val="16"/>
          <w:shd w:val="clear" w:color="auto" w:fill="F9F2F4"/>
        </w:rPr>
        <w:t>np.transpose</w:t>
      </w:r>
      <w:proofErr w:type="spellEnd"/>
      <w:r w:rsidRPr="00A66BC5">
        <w:rPr>
          <w:rStyle w:val="HTMLCode"/>
          <w:rFonts w:ascii="Consolas" w:hAnsi="Consolas" w:cs="Consolas"/>
          <w:color w:val="C7254E"/>
          <w:sz w:val="16"/>
          <w:szCs w:val="16"/>
          <w:shd w:val="clear" w:color="auto" w:fill="F9F2F4"/>
        </w:rPr>
        <w:t>(X)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#finding multiplication</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T= x.dot(X)</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 xml:space="preserve">#inverse of T - provided it is invertible otherwise we use </w:t>
      </w:r>
      <w:proofErr w:type="spellStart"/>
      <w:r w:rsidRPr="00A66BC5">
        <w:rPr>
          <w:rStyle w:val="HTMLCode"/>
          <w:rFonts w:ascii="Consolas" w:hAnsi="Consolas" w:cs="Consolas"/>
          <w:color w:val="C7254E"/>
          <w:sz w:val="16"/>
          <w:szCs w:val="16"/>
          <w:shd w:val="clear" w:color="auto" w:fill="F9F2F4"/>
        </w:rPr>
        <w:t>pseudoinverse</w:t>
      </w:r>
      <w:proofErr w:type="spellEnd"/>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inv=</w:t>
      </w:r>
      <w:proofErr w:type="spellStart"/>
      <w:proofErr w:type="gramStart"/>
      <w:r w:rsidRPr="00A66BC5">
        <w:rPr>
          <w:rStyle w:val="HTMLCode"/>
          <w:rFonts w:ascii="Consolas" w:hAnsi="Consolas" w:cs="Consolas"/>
          <w:color w:val="C7254E"/>
          <w:sz w:val="16"/>
          <w:szCs w:val="16"/>
          <w:shd w:val="clear" w:color="auto" w:fill="F9F2F4"/>
        </w:rPr>
        <w:t>np.linalg.inv</w:t>
      </w:r>
      <w:proofErr w:type="spellEnd"/>
      <w:r w:rsidRPr="00A66BC5">
        <w:rPr>
          <w:rStyle w:val="HTMLCode"/>
          <w:rFonts w:ascii="Consolas" w:hAnsi="Consolas" w:cs="Consolas"/>
          <w:color w:val="C7254E"/>
          <w:sz w:val="16"/>
          <w:szCs w:val="16"/>
          <w:shd w:val="clear" w:color="auto" w:fill="F9F2F4"/>
        </w:rPr>
        <w:t>(</w:t>
      </w:r>
      <w:proofErr w:type="gramEnd"/>
      <w:r w:rsidRPr="00A66BC5">
        <w:rPr>
          <w:rStyle w:val="HTMLCode"/>
          <w:rFonts w:ascii="Consolas" w:hAnsi="Consolas" w:cs="Consolas"/>
          <w:color w:val="C7254E"/>
          <w:sz w:val="16"/>
          <w:szCs w:val="16"/>
          <w:shd w:val="clear" w:color="auto" w:fill="F9F2F4"/>
        </w:rPr>
        <w:t>T)</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hAnsi="Consolas" w:cs="Consolas"/>
          <w:color w:val="C7254E"/>
          <w:sz w:val="16"/>
          <w:szCs w:val="16"/>
          <w:shd w:val="clear" w:color="auto" w:fill="F9F2F4"/>
        </w:rPr>
        <w:t>#calculating θ</w:t>
      </w:r>
      <w:r w:rsidRPr="00A66BC5">
        <w:rPr>
          <w:rFonts w:ascii="Arial" w:hAnsi="Arial" w:cs="Arial"/>
          <w:color w:val="595858"/>
          <w:sz w:val="16"/>
          <w:szCs w:val="16"/>
        </w:rPr>
        <w:br/>
      </w:r>
      <w:r w:rsidRPr="00A66BC5">
        <w:rPr>
          <w:rStyle w:val="HTMLCode"/>
          <w:rFonts w:ascii="Consolas" w:hAnsi="Consolas" w:cs="Consolas"/>
          <w:color w:val="C7254E"/>
          <w:sz w:val="16"/>
          <w:szCs w:val="16"/>
          <w:shd w:val="clear" w:color="auto" w:fill="F9F2F4"/>
        </w:rPr>
        <w:t>theta</w:t>
      </w:r>
      <w:proofErr w:type="gramStart"/>
      <w:r w:rsidRPr="00A66BC5">
        <w:rPr>
          <w:rStyle w:val="HTMLCode"/>
          <w:rFonts w:ascii="Consolas" w:hAnsi="Consolas" w:cs="Consolas"/>
          <w:color w:val="C7254E"/>
          <w:sz w:val="16"/>
          <w:szCs w:val="16"/>
          <w:shd w:val="clear" w:color="auto" w:fill="F9F2F4"/>
        </w:rPr>
        <w:t>=(</w:t>
      </w:r>
      <w:proofErr w:type="gramEnd"/>
      <w:r w:rsidRPr="00A66BC5">
        <w:rPr>
          <w:rStyle w:val="HTMLCode"/>
          <w:rFonts w:ascii="Consolas" w:hAnsi="Consolas" w:cs="Consolas"/>
          <w:color w:val="C7254E"/>
          <w:sz w:val="16"/>
          <w:szCs w:val="16"/>
          <w:shd w:val="clear" w:color="auto" w:fill="F9F2F4"/>
        </w:rPr>
        <w:t>inv.dot(X.T)).dot(Y)</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lastRenderedPageBreak/>
        <w:t xml:space="preserve">Imagine if you had to solve this set of equations without using linear algebra. Let me remind you that this data set is less than even 1% of original date set. Now imagine if you had to find parameter vector without using linear algebra. It would have taken </w:t>
      </w:r>
      <w:proofErr w:type="gramStart"/>
      <w:r w:rsidRPr="00A66BC5">
        <w:rPr>
          <w:rFonts w:ascii="Arial" w:hAnsi="Arial" w:cs="Arial"/>
          <w:sz w:val="16"/>
          <w:szCs w:val="16"/>
        </w:rPr>
        <w:t>a lots</w:t>
      </w:r>
      <w:proofErr w:type="gramEnd"/>
      <w:r w:rsidRPr="00A66BC5">
        <w:rPr>
          <w:rFonts w:ascii="Arial" w:hAnsi="Arial" w:cs="Arial"/>
          <w:sz w:val="16"/>
          <w:szCs w:val="16"/>
        </w:rPr>
        <w:t xml:space="preserve"> of time and effort and could be even impossible to solve sometimes.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One major drawback of normal equation method when the number of features is large is that it is computationally very costly. The reason is that if there are ‘n’ features, the matrix (X</w:t>
      </w:r>
      <w:r w:rsidRPr="00A66BC5">
        <w:rPr>
          <w:rFonts w:ascii="Arial" w:hAnsi="Arial" w:cs="Arial"/>
          <w:sz w:val="16"/>
          <w:szCs w:val="16"/>
          <w:vertAlign w:val="superscript"/>
        </w:rPr>
        <w:t>T </w:t>
      </w:r>
      <w:r w:rsidRPr="00A66BC5">
        <w:rPr>
          <w:rFonts w:ascii="Arial" w:hAnsi="Arial" w:cs="Arial"/>
          <w:sz w:val="16"/>
          <w:szCs w:val="16"/>
        </w:rPr>
        <w:t xml:space="preserve">X) comes to be the order n*n and its solution costs time of order </w:t>
      </w:r>
      <w:proofErr w:type="gramStart"/>
      <w:r w:rsidRPr="00A66BC5">
        <w:rPr>
          <w:rFonts w:ascii="Arial" w:hAnsi="Arial" w:cs="Arial"/>
          <w:sz w:val="16"/>
          <w:szCs w:val="16"/>
        </w:rPr>
        <w:t>O(</w:t>
      </w:r>
      <w:proofErr w:type="gramEnd"/>
      <w:r w:rsidRPr="00A66BC5">
        <w:rPr>
          <w:rFonts w:ascii="Arial" w:hAnsi="Arial" w:cs="Arial"/>
          <w:sz w:val="16"/>
          <w:szCs w:val="16"/>
        </w:rPr>
        <w:t xml:space="preserve"> n*n*n). Generally, normal equation method is applied when a number of features </w:t>
      </w:r>
      <w:proofErr w:type="gramStart"/>
      <w:r w:rsidRPr="00A66BC5">
        <w:rPr>
          <w:rFonts w:ascii="Arial" w:hAnsi="Arial" w:cs="Arial"/>
          <w:sz w:val="16"/>
          <w:szCs w:val="16"/>
        </w:rPr>
        <w:t>is</w:t>
      </w:r>
      <w:proofErr w:type="gramEnd"/>
      <w:r w:rsidRPr="00A66BC5">
        <w:rPr>
          <w:rFonts w:ascii="Arial" w:hAnsi="Arial" w:cs="Arial"/>
          <w:sz w:val="16"/>
          <w:szCs w:val="16"/>
        </w:rPr>
        <w:t xml:space="preserve"> of the order of 1000 or 10,000. Data sets with a larger number of features are handled with the help another method called Gradient Descent.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Next, we will go through another advanced concept of linear algebra called Eigenvectors.</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 xml:space="preserve">5. </w:t>
      </w:r>
      <w:proofErr w:type="spellStart"/>
      <w:r>
        <w:rPr>
          <w:rFonts w:ascii="Arial" w:hAnsi="Arial" w:cs="Arial"/>
          <w:color w:val="333333"/>
          <w:sz w:val="20"/>
          <w:szCs w:val="20"/>
        </w:rPr>
        <w:t>Eigenvalues</w:t>
      </w:r>
      <w:proofErr w:type="spellEnd"/>
      <w:r>
        <w:rPr>
          <w:rFonts w:ascii="Arial" w:hAnsi="Arial" w:cs="Arial"/>
          <w:color w:val="333333"/>
          <w:sz w:val="20"/>
          <w:szCs w:val="20"/>
        </w:rPr>
        <w:t xml:space="preserve"> and Eigenvectors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Eigenvectors find a lot of applications in different domains like computer vision, physics and machine learning. If you have studied machine learning and are familiar with Principal component analysis algorithm, you must know how important the algorithm is when handling a large data set. Have you ever wondered what is going on behind that algorithm? Actually, the concept of Eigenvectors is the backbone of this algorithm. Let us explore Eigen vectors and Eigen values for a better understanding of it.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Let’s multiply a 2-dimensional vector with a 2*2 matrix and see what happens.</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Fonts w:ascii="Arial" w:hAnsi="Arial" w:cs="Arial"/>
          <w:noProof/>
          <w:color w:val="595858"/>
          <w:sz w:val="13"/>
          <w:szCs w:val="13"/>
        </w:rPr>
        <w:drawing>
          <wp:inline distT="0" distB="0" distL="0" distR="0">
            <wp:extent cx="1562735" cy="692785"/>
            <wp:effectExtent l="19050" t="0" r="0" b="0"/>
            <wp:docPr id="79" name="Picture 5" descr="https://s3-ap-south-1.amazonaws.com/av-blog-media/wp-content/uploads/2017/05/24040115/L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5/24040115/LA-15.png"/>
                    <pic:cNvPicPr>
                      <a:picLocks noChangeAspect="1" noChangeArrowheads="1"/>
                    </pic:cNvPicPr>
                  </pic:nvPicPr>
                  <pic:blipFill>
                    <a:blip r:embed="rId129" cstate="print"/>
                    <a:srcRect/>
                    <a:stretch>
                      <a:fillRect/>
                    </a:stretch>
                  </pic:blipFill>
                  <pic:spPr bwMode="auto">
                    <a:xfrm>
                      <a:off x="0" y="0"/>
                      <a:ext cx="1562735" cy="692785"/>
                    </a:xfrm>
                    <a:prstGeom prst="rect">
                      <a:avLst/>
                    </a:prstGeom>
                    <a:noFill/>
                    <a:ln w="9525">
                      <a:noFill/>
                      <a:miter lim="800000"/>
                      <a:headEnd/>
                      <a:tailEnd/>
                    </a:ln>
                  </pic:spPr>
                </pic:pic>
              </a:graphicData>
            </a:graphic>
          </wp:inline>
        </w:drawing>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This operation on a vector is called linear transformation.  Notice that the directions of input and output vectors are different. Note that the column matrix denotes a vector here.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I will illustrate my point with the help of a picture as shown below.</w:t>
      </w:r>
    </w:p>
    <w:p w:rsidR="00A66BC5" w:rsidRDefault="00A66BC5" w:rsidP="00A66BC5">
      <w:pPr>
        <w:pStyle w:val="ListParagraph"/>
      </w:pPr>
      <w:r>
        <w:rPr>
          <w:noProof/>
        </w:rPr>
        <w:drawing>
          <wp:inline distT="0" distB="0" distL="0" distR="0">
            <wp:extent cx="2859405" cy="1202690"/>
            <wp:effectExtent l="19050" t="0" r="0" b="0"/>
            <wp:docPr id="81" name="Picture 7" descr="https://s3-ap-south-1.amazonaws.com/av-blog-media/wp-content/uploads/2017/05/24040232/LA-16-300x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5/24040232/LA-16-300x126.png"/>
                    <pic:cNvPicPr>
                      <a:picLocks noChangeAspect="1" noChangeArrowheads="1"/>
                    </pic:cNvPicPr>
                  </pic:nvPicPr>
                  <pic:blipFill>
                    <a:blip r:embed="rId85" cstate="print"/>
                    <a:srcRect/>
                    <a:stretch>
                      <a:fillRect/>
                    </a:stretch>
                  </pic:blipFill>
                  <pic:spPr bwMode="auto">
                    <a:xfrm>
                      <a:off x="0" y="0"/>
                      <a:ext cx="2859405" cy="1202690"/>
                    </a:xfrm>
                    <a:prstGeom prst="rect">
                      <a:avLst/>
                    </a:prstGeom>
                    <a:noFill/>
                    <a:ln w="9525">
                      <a:noFill/>
                      <a:miter lim="800000"/>
                      <a:headEnd/>
                      <a:tailEnd/>
                    </a:ln>
                  </pic:spPr>
                </pic:pic>
              </a:graphicData>
            </a:graphic>
          </wp:inline>
        </w:drawing>
      </w:r>
    </w:p>
    <w:p w:rsidR="00A66BC5" w:rsidRDefault="00A66BC5" w:rsidP="00A66BC5">
      <w:pPr>
        <w:pStyle w:val="ListParagraph"/>
      </w:pP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In the above picture, there are two types of vectors </w:t>
      </w:r>
      <w:proofErr w:type="spellStart"/>
      <w:r w:rsidRPr="00A66BC5">
        <w:rPr>
          <w:rFonts w:ascii="Arial" w:hAnsi="Arial" w:cs="Arial"/>
          <w:sz w:val="16"/>
          <w:szCs w:val="16"/>
        </w:rPr>
        <w:t>coloured</w:t>
      </w:r>
      <w:proofErr w:type="spellEnd"/>
      <w:r w:rsidRPr="00A66BC5">
        <w:rPr>
          <w:rFonts w:ascii="Arial" w:hAnsi="Arial" w:cs="Arial"/>
          <w:sz w:val="16"/>
          <w:szCs w:val="16"/>
        </w:rPr>
        <w:t xml:space="preserve"> in red and yellow and the picture is showing the change in vectors after a linear transformation. </w:t>
      </w:r>
      <w:proofErr w:type="gramStart"/>
      <w:r w:rsidRPr="00A66BC5">
        <w:rPr>
          <w:rFonts w:ascii="Arial" w:hAnsi="Arial" w:cs="Arial"/>
          <w:sz w:val="16"/>
          <w:szCs w:val="16"/>
        </w:rPr>
        <w:t xml:space="preserve">Note that on applying a linear transformation to yellow </w:t>
      </w:r>
      <w:proofErr w:type="spellStart"/>
      <w:r w:rsidRPr="00A66BC5">
        <w:rPr>
          <w:rFonts w:ascii="Arial" w:hAnsi="Arial" w:cs="Arial"/>
          <w:sz w:val="16"/>
          <w:szCs w:val="16"/>
        </w:rPr>
        <w:t>coloured</w:t>
      </w:r>
      <w:proofErr w:type="spellEnd"/>
      <w:r w:rsidRPr="00A66BC5">
        <w:rPr>
          <w:rFonts w:ascii="Arial" w:hAnsi="Arial" w:cs="Arial"/>
          <w:sz w:val="16"/>
          <w:szCs w:val="16"/>
        </w:rPr>
        <w:t xml:space="preserve"> vector, its direction changes but the direction of the red </w:t>
      </w:r>
      <w:proofErr w:type="spellStart"/>
      <w:r w:rsidRPr="00A66BC5">
        <w:rPr>
          <w:rFonts w:ascii="Arial" w:hAnsi="Arial" w:cs="Arial"/>
          <w:sz w:val="16"/>
          <w:szCs w:val="16"/>
        </w:rPr>
        <w:t>coloured</w:t>
      </w:r>
      <w:proofErr w:type="spellEnd"/>
      <w:r w:rsidRPr="00A66BC5">
        <w:rPr>
          <w:rFonts w:ascii="Arial" w:hAnsi="Arial" w:cs="Arial"/>
          <w:sz w:val="16"/>
          <w:szCs w:val="16"/>
        </w:rPr>
        <w:t xml:space="preserve"> vector doesn’t change even after applying the linear transformation.</w:t>
      </w:r>
      <w:proofErr w:type="gramEnd"/>
      <w:r w:rsidRPr="00A66BC5">
        <w:rPr>
          <w:rFonts w:ascii="Arial" w:hAnsi="Arial" w:cs="Arial"/>
          <w:sz w:val="16"/>
          <w:szCs w:val="16"/>
        </w:rPr>
        <w:t xml:space="preserve"> The vector </w:t>
      </w:r>
      <w:proofErr w:type="spellStart"/>
      <w:r w:rsidRPr="00A66BC5">
        <w:rPr>
          <w:rFonts w:ascii="Arial" w:hAnsi="Arial" w:cs="Arial"/>
          <w:sz w:val="16"/>
          <w:szCs w:val="16"/>
        </w:rPr>
        <w:t>coloured</w:t>
      </w:r>
      <w:proofErr w:type="spellEnd"/>
      <w:r w:rsidRPr="00A66BC5">
        <w:rPr>
          <w:rFonts w:ascii="Arial" w:hAnsi="Arial" w:cs="Arial"/>
          <w:sz w:val="16"/>
          <w:szCs w:val="16"/>
        </w:rPr>
        <w:t xml:space="preserve"> in red is an example of Eigenvector.</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Precisely, for a particular matrix; vectors whose direction remains unchanged even after applying linear transformation with the matrix are called Eigenvectors for that particular matrix. Remember that the concept of Eigen values and vectors is applicable to square matrices only. Another thing to know is that I have taken a case of two-dimensional vectors but the concept of Eigenvectors is applicable to a space of any number of dimensions.</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5.1 How to find Eigenvectors of a matrix?</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Suppose we have a matrix </w:t>
      </w:r>
      <w:proofErr w:type="gramStart"/>
      <w:r w:rsidRPr="00A66BC5">
        <w:rPr>
          <w:rFonts w:ascii="Arial" w:hAnsi="Arial" w:cs="Arial"/>
          <w:sz w:val="16"/>
          <w:szCs w:val="16"/>
        </w:rPr>
        <w:t>A</w:t>
      </w:r>
      <w:proofErr w:type="gramEnd"/>
      <w:r w:rsidRPr="00A66BC5">
        <w:rPr>
          <w:rFonts w:ascii="Arial" w:hAnsi="Arial" w:cs="Arial"/>
          <w:sz w:val="16"/>
          <w:szCs w:val="16"/>
        </w:rPr>
        <w:t xml:space="preserve"> and an Eigenvector ‘x’ corresponding to the matrix. As explained already, after multiplication with matrix the direction of ‘x’ doesn’t change. Only change in magnitude is permitted. Let us write it as an equation-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Ax = </w:t>
      </w:r>
      <w:proofErr w:type="spellStart"/>
      <w:r w:rsidRPr="00A66BC5">
        <w:rPr>
          <w:rFonts w:ascii="Arial" w:hAnsi="Arial" w:cs="Arial"/>
          <w:sz w:val="16"/>
          <w:szCs w:val="16"/>
        </w:rPr>
        <w:t>cx</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(A-c</w:t>
      </w:r>
      <w:proofErr w:type="gramStart"/>
      <w:r w:rsidRPr="00A66BC5">
        <w:rPr>
          <w:rFonts w:ascii="Arial" w:hAnsi="Arial" w:cs="Arial"/>
          <w:sz w:val="16"/>
          <w:szCs w:val="16"/>
        </w:rPr>
        <w:t>)x</w:t>
      </w:r>
      <w:proofErr w:type="gramEnd"/>
      <w:r w:rsidRPr="00A66BC5">
        <w:rPr>
          <w:rFonts w:ascii="Arial" w:hAnsi="Arial" w:cs="Arial"/>
          <w:sz w:val="16"/>
          <w:szCs w:val="16"/>
        </w:rPr>
        <w:t xml:space="preserve"> = 0  …….(1)</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Please note that in the term (A-c)</w:t>
      </w:r>
      <w:proofErr w:type="gramStart"/>
      <w:r w:rsidRPr="00A66BC5">
        <w:rPr>
          <w:rFonts w:ascii="Arial" w:hAnsi="Arial" w:cs="Arial"/>
          <w:sz w:val="16"/>
          <w:szCs w:val="16"/>
        </w:rPr>
        <w:t>,</w:t>
      </w:r>
      <w:proofErr w:type="gramEnd"/>
      <w:r w:rsidRPr="00A66BC5">
        <w:rPr>
          <w:rFonts w:ascii="Arial" w:hAnsi="Arial" w:cs="Arial"/>
          <w:sz w:val="16"/>
          <w:szCs w:val="16"/>
        </w:rPr>
        <w:t xml:space="preserve"> ‘c’ denotes an identity matrix of the order equal to ‘A’ multiplied by a scalar ‘c’</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We have two unknowns ‘c’ and ‘x’ and only one equation. Can you think of a trick to solve this equation?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lastRenderedPageBreak/>
        <w:t xml:space="preserve">In equation (1), if we put the vector ‘x’ as zero </w:t>
      </w:r>
      <w:proofErr w:type="gramStart"/>
      <w:r w:rsidRPr="00A66BC5">
        <w:rPr>
          <w:rFonts w:ascii="Arial" w:hAnsi="Arial" w:cs="Arial"/>
          <w:sz w:val="16"/>
          <w:szCs w:val="16"/>
        </w:rPr>
        <w:t>vector</w:t>
      </w:r>
      <w:proofErr w:type="gramEnd"/>
      <w:r w:rsidRPr="00A66BC5">
        <w:rPr>
          <w:rFonts w:ascii="Arial" w:hAnsi="Arial" w:cs="Arial"/>
          <w:sz w:val="16"/>
          <w:szCs w:val="16"/>
        </w:rPr>
        <w:t>, it makes no sense. Hence, the only choice is that (A-c) is a singular matrix. And singular matrix has a property that its determinant equals to 0. We will use this property to find the value of ‘c’.</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proofErr w:type="gramStart"/>
      <w:r w:rsidRPr="00A66BC5">
        <w:rPr>
          <w:rFonts w:ascii="Arial" w:hAnsi="Arial" w:cs="Arial"/>
          <w:sz w:val="16"/>
          <w:szCs w:val="16"/>
        </w:rPr>
        <w:t>Det</w:t>
      </w:r>
      <w:proofErr w:type="spellEnd"/>
      <w:r w:rsidRPr="00A66BC5">
        <w:rPr>
          <w:rFonts w:ascii="Arial" w:hAnsi="Arial" w:cs="Arial"/>
          <w:sz w:val="16"/>
          <w:szCs w:val="16"/>
        </w:rPr>
        <w:t>(</w:t>
      </w:r>
      <w:proofErr w:type="gramEnd"/>
      <w:r w:rsidRPr="00A66BC5">
        <w:rPr>
          <w:rFonts w:ascii="Arial" w:hAnsi="Arial" w:cs="Arial"/>
          <w:sz w:val="16"/>
          <w:szCs w:val="16"/>
        </w:rPr>
        <w:t>A-c) = 0</w:t>
      </w:r>
    </w:p>
    <w:p w:rsidR="00A66BC5" w:rsidRPr="00A66BC5" w:rsidRDefault="00A66BC5" w:rsidP="00A66BC5">
      <w:pPr>
        <w:rPr>
          <w:rFonts w:ascii="Arial" w:hAnsi="Arial" w:cs="Arial"/>
          <w:color w:val="595858"/>
          <w:sz w:val="16"/>
          <w:szCs w:val="16"/>
          <w:shd w:val="clear" w:color="auto" w:fill="FFFFFF"/>
        </w:rPr>
      </w:pPr>
      <w:r w:rsidRPr="00A66BC5">
        <w:rPr>
          <w:rFonts w:ascii="Arial" w:hAnsi="Arial" w:cs="Arial"/>
          <w:color w:val="595858"/>
          <w:sz w:val="16"/>
          <w:szCs w:val="16"/>
          <w:shd w:val="clear" w:color="auto" w:fill="FFFFFF"/>
        </w:rPr>
        <w:t xml:space="preserve">Once you find the determinant of the matrix (A-c) and equate to 0, you will get an equation in ‘c’ of the order depending upon the given matrix A. all you have to do is to find the solution of the equation. Suppose that we find solutions as </w:t>
      </w:r>
      <w:proofErr w:type="gramStart"/>
      <w:r w:rsidRPr="00A66BC5">
        <w:rPr>
          <w:rFonts w:ascii="Arial" w:hAnsi="Arial" w:cs="Arial"/>
          <w:color w:val="595858"/>
          <w:sz w:val="16"/>
          <w:szCs w:val="16"/>
          <w:shd w:val="clear" w:color="auto" w:fill="FFFFFF"/>
        </w:rPr>
        <w:t>‘c1’ ,</w:t>
      </w:r>
      <w:proofErr w:type="gramEnd"/>
      <w:r w:rsidRPr="00A66BC5">
        <w:rPr>
          <w:rFonts w:ascii="Arial" w:hAnsi="Arial" w:cs="Arial"/>
          <w:color w:val="595858"/>
          <w:sz w:val="16"/>
          <w:szCs w:val="16"/>
          <w:shd w:val="clear" w:color="auto" w:fill="FFFFFF"/>
        </w:rPr>
        <w:t xml:space="preserve"> ‘c2’ and so on. Put ‘c1’ in equation (1) and find the vector ‘x1’ corresponding to ‘c1’. The vector ‘x1’ that you just found is an Eigenvector of A. Now, repeat the same procedure with ‘c2’, ‘c3’ and so on.</w:t>
      </w:r>
      <w:r w:rsidRPr="00A66BC5">
        <w:rPr>
          <w:rFonts w:ascii="Arial" w:hAnsi="Arial" w:cs="Arial"/>
          <w:color w:val="595858"/>
          <w:sz w:val="16"/>
          <w:szCs w:val="16"/>
          <w:shd w:val="clear" w:color="auto" w:fill="FFFFFF"/>
        </w:rPr>
        <w:tab/>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 xml:space="preserve">Code for finding </w:t>
      </w:r>
      <w:proofErr w:type="spellStart"/>
      <w:r>
        <w:rPr>
          <w:rStyle w:val="Strong"/>
          <w:rFonts w:ascii="Arial" w:eastAsiaTheme="majorEastAsia" w:hAnsi="Arial" w:cs="Arial"/>
          <w:color w:val="333333"/>
          <w:sz w:val="13"/>
          <w:szCs w:val="13"/>
        </w:rPr>
        <w:t>EigenVectors</w:t>
      </w:r>
      <w:proofErr w:type="spellEnd"/>
      <w:r>
        <w:rPr>
          <w:rStyle w:val="Strong"/>
          <w:rFonts w:ascii="Arial" w:eastAsiaTheme="majorEastAsia" w:hAnsi="Arial" w:cs="Arial"/>
          <w:color w:val="333333"/>
          <w:sz w:val="13"/>
          <w:szCs w:val="13"/>
        </w:rPr>
        <w:t xml:space="preserve"> in python</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proofErr w:type="gramStart"/>
      <w:r w:rsidRPr="00A66BC5">
        <w:rPr>
          <w:rStyle w:val="HTMLCode"/>
          <w:rFonts w:ascii="Consolas" w:eastAsiaTheme="majorEastAsia" w:hAnsi="Consolas" w:cs="Consolas"/>
          <w:color w:val="C7254E"/>
          <w:sz w:val="16"/>
          <w:szCs w:val="16"/>
          <w:shd w:val="clear" w:color="auto" w:fill="F9F2F4"/>
        </w:rPr>
        <w:t>import  </w:t>
      </w:r>
      <w:proofErr w:type="spellStart"/>
      <w:r w:rsidRPr="00A66BC5">
        <w:rPr>
          <w:rStyle w:val="HTMLCode"/>
          <w:rFonts w:ascii="Consolas" w:eastAsiaTheme="majorEastAsia" w:hAnsi="Consolas" w:cs="Consolas"/>
          <w:color w:val="C7254E"/>
          <w:sz w:val="16"/>
          <w:szCs w:val="16"/>
          <w:shd w:val="clear" w:color="auto" w:fill="F9F2F4"/>
        </w:rPr>
        <w:t>numpy</w:t>
      </w:r>
      <w:proofErr w:type="spellEnd"/>
      <w:proofErr w:type="gramEnd"/>
      <w:r w:rsidRPr="00A66BC5">
        <w:rPr>
          <w:rStyle w:val="HTMLCode"/>
          <w:rFonts w:ascii="Consolas" w:eastAsiaTheme="majorEastAsia" w:hAnsi="Consolas" w:cs="Consolas"/>
          <w:color w:val="C7254E"/>
          <w:sz w:val="16"/>
          <w:szCs w:val="16"/>
          <w:shd w:val="clear" w:color="auto" w:fill="F9F2F4"/>
        </w:rPr>
        <w:t xml:space="preserve"> as </w:t>
      </w:r>
      <w:proofErr w:type="spellStart"/>
      <w:r w:rsidRPr="00A66BC5">
        <w:rPr>
          <w:rStyle w:val="HTMLCode"/>
          <w:rFonts w:ascii="Consolas" w:eastAsiaTheme="majorEastAsia" w:hAnsi="Consolas" w:cs="Consolas"/>
          <w:color w:val="C7254E"/>
          <w:sz w:val="16"/>
          <w:szCs w:val="16"/>
          <w:shd w:val="clear" w:color="auto" w:fill="F9F2F4"/>
        </w:rPr>
        <w:t>np</w:t>
      </w:r>
      <w:proofErr w:type="spellEnd"/>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eastAsiaTheme="majorEastAsia" w:hAnsi="Consolas" w:cs="Consolas"/>
          <w:color w:val="C7254E"/>
          <w:sz w:val="16"/>
          <w:szCs w:val="16"/>
          <w:shd w:val="clear" w:color="auto" w:fill="F9F2F4"/>
        </w:rPr>
        <w:t>#create an array</w:t>
      </w:r>
      <w:r w:rsidRPr="00A66BC5">
        <w:rPr>
          <w:rFonts w:ascii="Arial" w:hAnsi="Arial" w:cs="Arial"/>
          <w:color w:val="595858"/>
          <w:sz w:val="16"/>
          <w:szCs w:val="16"/>
        </w:rPr>
        <w:br/>
      </w:r>
      <w:proofErr w:type="spellStart"/>
      <w:r w:rsidRPr="00A66BC5">
        <w:rPr>
          <w:rStyle w:val="HTMLCode"/>
          <w:rFonts w:ascii="Consolas" w:eastAsiaTheme="majorEastAsia" w:hAnsi="Consolas" w:cs="Consolas"/>
          <w:color w:val="C7254E"/>
          <w:sz w:val="16"/>
          <w:szCs w:val="16"/>
          <w:shd w:val="clear" w:color="auto" w:fill="F9F2F4"/>
        </w:rPr>
        <w:t>arr</w:t>
      </w:r>
      <w:proofErr w:type="spellEnd"/>
      <w:r w:rsidRPr="00A66BC5">
        <w:rPr>
          <w:rStyle w:val="HTMLCode"/>
          <w:rFonts w:ascii="Consolas" w:eastAsiaTheme="majorEastAsia" w:hAnsi="Consolas" w:cs="Consolas"/>
          <w:color w:val="C7254E"/>
          <w:sz w:val="16"/>
          <w:szCs w:val="16"/>
          <w:shd w:val="clear" w:color="auto" w:fill="F9F2F4"/>
        </w:rPr>
        <w:t xml:space="preserve"> = </w:t>
      </w:r>
      <w:proofErr w:type="spellStart"/>
      <w:proofErr w:type="gramStart"/>
      <w:r w:rsidRPr="00A66BC5">
        <w:rPr>
          <w:rStyle w:val="HTMLCode"/>
          <w:rFonts w:ascii="Consolas" w:eastAsiaTheme="majorEastAsia" w:hAnsi="Consolas" w:cs="Consolas"/>
          <w:color w:val="C7254E"/>
          <w:sz w:val="16"/>
          <w:szCs w:val="16"/>
          <w:shd w:val="clear" w:color="auto" w:fill="F9F2F4"/>
        </w:rPr>
        <w:t>np.arange</w:t>
      </w:r>
      <w:proofErr w:type="spellEnd"/>
      <w:r w:rsidRPr="00A66BC5">
        <w:rPr>
          <w:rStyle w:val="HTMLCode"/>
          <w:rFonts w:ascii="Consolas" w:eastAsiaTheme="majorEastAsia" w:hAnsi="Consolas" w:cs="Consolas"/>
          <w:color w:val="C7254E"/>
          <w:sz w:val="16"/>
          <w:szCs w:val="16"/>
          <w:shd w:val="clear" w:color="auto" w:fill="F9F2F4"/>
        </w:rPr>
        <w:t>(</w:t>
      </w:r>
      <w:proofErr w:type="gramEnd"/>
      <w:r w:rsidRPr="00A66BC5">
        <w:rPr>
          <w:rStyle w:val="HTMLCode"/>
          <w:rFonts w:ascii="Consolas" w:eastAsiaTheme="majorEastAsia" w:hAnsi="Consolas" w:cs="Consolas"/>
          <w:color w:val="C7254E"/>
          <w:sz w:val="16"/>
          <w:szCs w:val="16"/>
          <w:shd w:val="clear" w:color="auto" w:fill="F9F2F4"/>
        </w:rPr>
        <w:t>1,10).reshape(3,3)</w:t>
      </w:r>
    </w:p>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r w:rsidRPr="00A66BC5">
        <w:rPr>
          <w:rStyle w:val="HTMLCode"/>
          <w:rFonts w:ascii="Consolas" w:eastAsiaTheme="majorEastAsia" w:hAnsi="Consolas" w:cs="Consolas"/>
          <w:color w:val="C7254E"/>
          <w:sz w:val="16"/>
          <w:szCs w:val="16"/>
          <w:shd w:val="clear" w:color="auto" w:fill="F9F2F4"/>
        </w:rPr>
        <w:t xml:space="preserve">#finding the </w:t>
      </w:r>
      <w:proofErr w:type="spellStart"/>
      <w:r w:rsidRPr="00A66BC5">
        <w:rPr>
          <w:rStyle w:val="HTMLCode"/>
          <w:rFonts w:ascii="Consolas" w:eastAsiaTheme="majorEastAsia" w:hAnsi="Consolas" w:cs="Consolas"/>
          <w:color w:val="C7254E"/>
          <w:sz w:val="16"/>
          <w:szCs w:val="16"/>
          <w:shd w:val="clear" w:color="auto" w:fill="F9F2F4"/>
        </w:rPr>
        <w:t>Eigenvalue</w:t>
      </w:r>
      <w:proofErr w:type="spellEnd"/>
      <w:r w:rsidRPr="00A66BC5">
        <w:rPr>
          <w:rStyle w:val="HTMLCode"/>
          <w:rFonts w:ascii="Consolas" w:eastAsiaTheme="majorEastAsia" w:hAnsi="Consolas" w:cs="Consolas"/>
          <w:color w:val="C7254E"/>
          <w:sz w:val="16"/>
          <w:szCs w:val="16"/>
          <w:shd w:val="clear" w:color="auto" w:fill="F9F2F4"/>
        </w:rPr>
        <w:t xml:space="preserve"> and Eigenvectors of </w:t>
      </w:r>
      <w:proofErr w:type="spellStart"/>
      <w:r w:rsidRPr="00A66BC5">
        <w:rPr>
          <w:rFonts w:ascii="Arial" w:hAnsi="Arial" w:cs="Arial"/>
          <w:color w:val="595858"/>
          <w:sz w:val="16"/>
          <w:szCs w:val="16"/>
        </w:rPr>
        <w:t>arr</w:t>
      </w:r>
      <w:proofErr w:type="spellEnd"/>
      <w:r w:rsidRPr="00A66BC5">
        <w:rPr>
          <w:rFonts w:ascii="Arial" w:hAnsi="Arial" w:cs="Arial"/>
          <w:color w:val="595858"/>
          <w:sz w:val="16"/>
          <w:szCs w:val="16"/>
        </w:rPr>
        <w:br/>
      </w:r>
      <w:proofErr w:type="spellStart"/>
      <w:proofErr w:type="gramStart"/>
      <w:r w:rsidRPr="00A66BC5">
        <w:rPr>
          <w:rStyle w:val="HTMLCode"/>
          <w:rFonts w:ascii="Consolas" w:eastAsiaTheme="majorEastAsia" w:hAnsi="Consolas" w:cs="Consolas"/>
          <w:color w:val="C7254E"/>
          <w:sz w:val="16"/>
          <w:szCs w:val="16"/>
          <w:shd w:val="clear" w:color="auto" w:fill="F9F2F4"/>
        </w:rPr>
        <w:t>np.linalg.eig</w:t>
      </w:r>
      <w:proofErr w:type="spellEnd"/>
      <w:r w:rsidRPr="00A66BC5">
        <w:rPr>
          <w:rStyle w:val="HTMLCode"/>
          <w:rFonts w:ascii="Consolas" w:eastAsiaTheme="majorEastAsia" w:hAnsi="Consolas" w:cs="Consolas"/>
          <w:color w:val="C7254E"/>
          <w:sz w:val="16"/>
          <w:szCs w:val="16"/>
          <w:shd w:val="clear" w:color="auto" w:fill="F9F2F4"/>
        </w:rPr>
        <w:t>(</w:t>
      </w:r>
      <w:proofErr w:type="spellStart"/>
      <w:proofErr w:type="gramEnd"/>
      <w:r w:rsidRPr="00A66BC5">
        <w:rPr>
          <w:rStyle w:val="HTMLCode"/>
          <w:rFonts w:ascii="Consolas" w:eastAsiaTheme="majorEastAsia" w:hAnsi="Consolas" w:cs="Consolas"/>
          <w:color w:val="C7254E"/>
          <w:sz w:val="16"/>
          <w:szCs w:val="16"/>
          <w:shd w:val="clear" w:color="auto" w:fill="F9F2F4"/>
        </w:rPr>
        <w:t>arr</w:t>
      </w:r>
      <w:proofErr w:type="spellEnd"/>
      <w:r w:rsidRPr="00A66BC5">
        <w:rPr>
          <w:rStyle w:val="HTMLCode"/>
          <w:rFonts w:ascii="Consolas" w:eastAsiaTheme="majorEastAsia" w:hAnsi="Consolas" w:cs="Consolas"/>
          <w:color w:val="C7254E"/>
          <w:sz w:val="16"/>
          <w:szCs w:val="16"/>
          <w:shd w:val="clear" w:color="auto" w:fill="F9F2F4"/>
        </w:rPr>
        <w:t>)</w:t>
      </w:r>
    </w:p>
    <w:p w:rsidR="00A66BC5" w:rsidRDefault="00A66BC5" w:rsidP="00A66BC5">
      <w:pPr>
        <w:pStyle w:val="NormalWeb"/>
        <w:shd w:val="clear" w:color="auto" w:fill="FFFFFF"/>
        <w:spacing w:before="0" w:beforeAutospacing="0" w:after="183" w:afterAutospacing="0"/>
        <w:rPr>
          <w:rFonts w:ascii="Arial" w:hAnsi="Arial" w:cs="Arial"/>
          <w:color w:val="595858"/>
          <w:sz w:val="13"/>
          <w:szCs w:val="13"/>
        </w:rPr>
      </w:pPr>
      <w:r>
        <w:rPr>
          <w:rStyle w:val="Strong"/>
          <w:rFonts w:ascii="Arial" w:eastAsiaTheme="majorEastAsia" w:hAnsi="Arial" w:cs="Arial"/>
          <w:color w:val="333333"/>
          <w:sz w:val="13"/>
          <w:szCs w:val="13"/>
        </w:rPr>
        <w:t xml:space="preserve">Code in R for finding </w:t>
      </w:r>
      <w:proofErr w:type="spellStart"/>
      <w:r>
        <w:rPr>
          <w:rStyle w:val="Strong"/>
          <w:rFonts w:ascii="Arial" w:eastAsiaTheme="majorEastAsia" w:hAnsi="Arial" w:cs="Arial"/>
          <w:color w:val="333333"/>
          <w:sz w:val="13"/>
          <w:szCs w:val="13"/>
        </w:rPr>
        <w:t>Eigenvalues</w:t>
      </w:r>
      <w:proofErr w:type="spellEnd"/>
      <w:r>
        <w:rPr>
          <w:rStyle w:val="Strong"/>
          <w:rFonts w:ascii="Arial" w:eastAsiaTheme="majorEastAsia" w:hAnsi="Arial" w:cs="Arial"/>
          <w:color w:val="333333"/>
          <w:sz w:val="13"/>
          <w:szCs w:val="13"/>
        </w:rPr>
        <w:t xml:space="preserve"> and Eigenvectors:</w:t>
      </w:r>
    </w:p>
    <w:tbl>
      <w:tblPr>
        <w:tblW w:w="0" w:type="auto"/>
        <w:shd w:val="clear" w:color="auto" w:fill="FFFFFF"/>
        <w:tblCellMar>
          <w:left w:w="0" w:type="dxa"/>
          <w:right w:w="0" w:type="dxa"/>
        </w:tblCellMar>
        <w:tblLook w:val="04A0"/>
      </w:tblPr>
      <w:tblGrid>
        <w:gridCol w:w="1056"/>
        <w:gridCol w:w="5191"/>
      </w:tblGrid>
      <w:tr w:rsidR="00A66BC5" w:rsidRPr="00A66BC5" w:rsidTr="00E252A5">
        <w:trPr>
          <w:gridAfter w:val="1"/>
        </w:trPr>
        <w:tc>
          <w:tcPr>
            <w:tcW w:w="0" w:type="auto"/>
            <w:tcBorders>
              <w:top w:val="nil"/>
              <w:left w:val="nil"/>
              <w:bottom w:val="nil"/>
              <w:right w:val="nil"/>
            </w:tcBorders>
            <w:shd w:val="clear" w:color="auto" w:fill="auto"/>
            <w:tcMar>
              <w:top w:w="35" w:type="dxa"/>
              <w:left w:w="0" w:type="dxa"/>
              <w:bottom w:w="0" w:type="dxa"/>
              <w:right w:w="0" w:type="dxa"/>
            </w:tcMar>
            <w:hideMark/>
          </w:tcPr>
          <w:p w:rsidR="00A66BC5" w:rsidRPr="00A66BC5" w:rsidRDefault="00A66BC5" w:rsidP="00E252A5">
            <w:pPr>
              <w:spacing w:after="0" w:line="175" w:lineRule="atLeast"/>
              <w:rPr>
                <w:rFonts w:ascii="Consolas" w:eastAsia="Times New Roman" w:hAnsi="Consolas" w:cs="Consolas"/>
                <w:color w:val="24292E"/>
                <w:sz w:val="16"/>
                <w:szCs w:val="16"/>
              </w:rPr>
            </w:pPr>
            <w:r w:rsidRPr="00A66BC5">
              <w:rPr>
                <w:rFonts w:ascii="Consolas" w:eastAsia="Times New Roman" w:hAnsi="Consolas" w:cs="Consolas"/>
                <w:color w:val="6A737D"/>
                <w:sz w:val="16"/>
                <w:szCs w:val="16"/>
              </w:rPr>
              <w:t xml:space="preserve">#Calculating </w:t>
            </w:r>
            <w:proofErr w:type="spellStart"/>
            <w:r w:rsidRPr="00A66BC5">
              <w:rPr>
                <w:rFonts w:ascii="Consolas" w:eastAsia="Times New Roman" w:hAnsi="Consolas" w:cs="Consolas"/>
                <w:color w:val="6A737D"/>
                <w:sz w:val="16"/>
                <w:szCs w:val="16"/>
              </w:rPr>
              <w:t>eigenvalues</w:t>
            </w:r>
            <w:proofErr w:type="spellEnd"/>
            <w:r w:rsidRPr="00A66BC5">
              <w:rPr>
                <w:rFonts w:ascii="Consolas" w:eastAsia="Times New Roman" w:hAnsi="Consolas" w:cs="Consolas"/>
                <w:color w:val="6A737D"/>
                <w:sz w:val="16"/>
                <w:szCs w:val="16"/>
              </w:rPr>
              <w:t xml:space="preserve"> and eigenvectors</w:t>
            </w:r>
          </w:p>
        </w:tc>
      </w:tr>
      <w:tr w:rsidR="00A66BC5" w:rsidRPr="00F5569B" w:rsidTr="00E252A5">
        <w:tc>
          <w:tcPr>
            <w:tcW w:w="72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color w:val="24292E"/>
                <w:sz w:val="16"/>
                <w:szCs w:val="16"/>
              </w:rPr>
            </w:pPr>
            <w:r w:rsidRPr="00A66BC5">
              <w:rPr>
                <w:rFonts w:ascii="Consolas" w:eastAsia="Times New Roman" w:hAnsi="Consolas" w:cs="Consolas"/>
                <w:color w:val="24292E"/>
                <w:sz w:val="16"/>
                <w:szCs w:val="16"/>
              </w:rPr>
              <w:t>A</w:t>
            </w:r>
            <w:r w:rsidRPr="00A66BC5">
              <w:rPr>
                <w:rFonts w:ascii="Consolas" w:eastAsia="Times New Roman" w:hAnsi="Consolas" w:cs="Consolas"/>
                <w:color w:val="D73A49"/>
                <w:sz w:val="16"/>
                <w:szCs w:val="16"/>
              </w:rPr>
              <w:t>&lt;-matrix</w:t>
            </w:r>
            <w:r w:rsidRPr="00A66BC5">
              <w:rPr>
                <w:rFonts w:ascii="Consolas" w:eastAsia="Times New Roman" w:hAnsi="Consolas" w:cs="Consolas"/>
                <w:color w:val="24292E"/>
                <w:sz w:val="16"/>
                <w:szCs w:val="16"/>
              </w:rPr>
              <w:t>(c(</w:t>
            </w:r>
            <w:r w:rsidRPr="00A66BC5">
              <w:rPr>
                <w:rFonts w:ascii="Consolas" w:eastAsia="Times New Roman" w:hAnsi="Consolas" w:cs="Consolas"/>
                <w:color w:val="005CC5"/>
                <w:sz w:val="16"/>
                <w:szCs w:val="16"/>
              </w:rPr>
              <w:t>30</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31</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40</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41</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50</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51</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60</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61</w:t>
            </w:r>
            <w:r w:rsidRPr="00A66BC5">
              <w:rPr>
                <w:rFonts w:ascii="Consolas" w:eastAsia="Times New Roman" w:hAnsi="Consolas" w:cs="Consolas"/>
                <w:color w:val="24292E"/>
                <w:sz w:val="16"/>
                <w:szCs w:val="16"/>
              </w:rPr>
              <w:t>,</w:t>
            </w:r>
            <w:r w:rsidRPr="00A66BC5">
              <w:rPr>
                <w:rFonts w:ascii="Consolas" w:eastAsia="Times New Roman" w:hAnsi="Consolas" w:cs="Consolas"/>
                <w:color w:val="005CC5"/>
                <w:sz w:val="16"/>
                <w:szCs w:val="16"/>
              </w:rPr>
              <w:t>70</w:t>
            </w:r>
            <w:r w:rsidRPr="00A66BC5">
              <w:rPr>
                <w:rFonts w:ascii="Consolas" w:eastAsia="Times New Roman" w:hAnsi="Consolas" w:cs="Consolas"/>
                <w:color w:val="24292E"/>
                <w:sz w:val="16"/>
                <w:szCs w:val="16"/>
              </w:rPr>
              <w:t>),</w:t>
            </w:r>
            <w:proofErr w:type="spellStart"/>
            <w:r w:rsidRPr="00A66BC5">
              <w:rPr>
                <w:rFonts w:ascii="Consolas" w:eastAsia="Times New Roman" w:hAnsi="Consolas" w:cs="Consolas"/>
                <w:color w:val="E36209"/>
                <w:sz w:val="16"/>
                <w:szCs w:val="16"/>
              </w:rPr>
              <w:t>nrow</w:t>
            </w:r>
            <w:proofErr w:type="spellEnd"/>
            <w:r w:rsidRPr="00A66BC5">
              <w:rPr>
                <w:rFonts w:ascii="Consolas" w:eastAsia="Times New Roman" w:hAnsi="Consolas" w:cs="Consolas"/>
                <w:color w:val="24292E"/>
                <w:sz w:val="16"/>
                <w:szCs w:val="16"/>
              </w:rPr>
              <w:t xml:space="preserve"> </w:t>
            </w:r>
            <w:r w:rsidRPr="00A66BC5">
              <w:rPr>
                <w:rFonts w:ascii="Consolas" w:eastAsia="Times New Roman" w:hAnsi="Consolas" w:cs="Consolas"/>
                <w:color w:val="D73A49"/>
                <w:sz w:val="16"/>
                <w:szCs w:val="16"/>
              </w:rPr>
              <w:t>=</w:t>
            </w:r>
            <w:r w:rsidRPr="00A66BC5">
              <w:rPr>
                <w:rFonts w:ascii="Consolas" w:eastAsia="Times New Roman" w:hAnsi="Consolas" w:cs="Consolas"/>
                <w:color w:val="24292E"/>
                <w:sz w:val="16"/>
                <w:szCs w:val="16"/>
              </w:rPr>
              <w:t xml:space="preserve"> </w:t>
            </w:r>
            <w:r w:rsidRPr="00A66BC5">
              <w:rPr>
                <w:rFonts w:ascii="Consolas" w:eastAsia="Times New Roman" w:hAnsi="Consolas" w:cs="Consolas"/>
                <w:color w:val="005CC5"/>
                <w:sz w:val="16"/>
                <w:szCs w:val="16"/>
              </w:rPr>
              <w:t>3</w:t>
            </w:r>
            <w:r w:rsidRPr="00A66BC5">
              <w:rPr>
                <w:rFonts w:ascii="Consolas" w:eastAsia="Times New Roman" w:hAnsi="Consolas" w:cs="Consolas"/>
                <w:color w:val="24292E"/>
                <w:sz w:val="16"/>
                <w:szCs w:val="16"/>
              </w:rPr>
              <w:t>,</w:t>
            </w:r>
            <w:r w:rsidRPr="00A66BC5">
              <w:rPr>
                <w:rFonts w:ascii="Consolas" w:eastAsia="Times New Roman" w:hAnsi="Consolas" w:cs="Consolas"/>
                <w:color w:val="E36209"/>
                <w:sz w:val="16"/>
                <w:szCs w:val="16"/>
              </w:rPr>
              <w:t>byrow</w:t>
            </w:r>
            <w:r w:rsidRPr="00A66BC5">
              <w:rPr>
                <w:rFonts w:ascii="Consolas" w:eastAsia="Times New Roman" w:hAnsi="Consolas" w:cs="Consolas"/>
                <w:color w:val="24292E"/>
                <w:sz w:val="16"/>
                <w:szCs w:val="16"/>
              </w:rPr>
              <w:t xml:space="preserve"> </w:t>
            </w:r>
            <w:r w:rsidRPr="00A66BC5">
              <w:rPr>
                <w:rFonts w:ascii="Consolas" w:eastAsia="Times New Roman" w:hAnsi="Consolas" w:cs="Consolas"/>
                <w:color w:val="D73A49"/>
                <w:sz w:val="16"/>
                <w:szCs w:val="16"/>
              </w:rPr>
              <w:t>=</w:t>
            </w:r>
            <w:r w:rsidRPr="00A66BC5">
              <w:rPr>
                <w:rFonts w:ascii="Consolas" w:eastAsia="Times New Roman" w:hAnsi="Consolas" w:cs="Consolas"/>
                <w:color w:val="24292E"/>
                <w:sz w:val="16"/>
                <w:szCs w:val="16"/>
              </w:rPr>
              <w:t xml:space="preserve"> </w:t>
            </w:r>
            <w:r w:rsidRPr="00A66BC5">
              <w:rPr>
                <w:rFonts w:ascii="Consolas" w:eastAsia="Times New Roman" w:hAnsi="Consolas" w:cs="Consolas"/>
                <w:color w:val="005CC5"/>
                <w:sz w:val="16"/>
                <w:szCs w:val="16"/>
              </w:rPr>
              <w:t>T</w:t>
            </w:r>
            <w:r w:rsidRPr="00A66BC5">
              <w:rPr>
                <w:rFonts w:ascii="Consolas" w:eastAsia="Times New Roman" w:hAnsi="Consolas" w:cs="Consolas"/>
                <w:color w:val="24292E"/>
                <w:sz w:val="16"/>
                <w:szCs w:val="16"/>
              </w:rPr>
              <w:t>)</w:t>
            </w:r>
          </w:p>
        </w:tc>
      </w:tr>
      <w:tr w:rsidR="00A66BC5" w:rsidRPr="00F5569B" w:rsidTr="00E252A5">
        <w:tc>
          <w:tcPr>
            <w:tcW w:w="72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color w:val="24292E"/>
                <w:sz w:val="16"/>
                <w:szCs w:val="16"/>
              </w:rPr>
            </w:pPr>
            <w:r w:rsidRPr="00A66BC5">
              <w:rPr>
                <w:rFonts w:ascii="Consolas" w:eastAsia="Times New Roman" w:hAnsi="Consolas" w:cs="Consolas"/>
                <w:color w:val="24292E"/>
                <w:sz w:val="16"/>
                <w:szCs w:val="16"/>
              </w:rPr>
              <w:t xml:space="preserve">e </w:t>
            </w:r>
            <w:r w:rsidRPr="00A66BC5">
              <w:rPr>
                <w:rFonts w:ascii="Consolas" w:eastAsia="Times New Roman" w:hAnsi="Consolas" w:cs="Consolas"/>
                <w:color w:val="D73A49"/>
                <w:sz w:val="16"/>
                <w:szCs w:val="16"/>
              </w:rPr>
              <w:t>&lt;-</w:t>
            </w:r>
            <w:r w:rsidRPr="00A66BC5">
              <w:rPr>
                <w:rFonts w:ascii="Consolas" w:eastAsia="Times New Roman" w:hAnsi="Consolas" w:cs="Consolas"/>
                <w:color w:val="24292E"/>
                <w:sz w:val="16"/>
                <w:szCs w:val="16"/>
              </w:rPr>
              <w:t xml:space="preserve"> </w:t>
            </w:r>
            <w:proofErr w:type="spellStart"/>
            <w:r w:rsidRPr="00A66BC5">
              <w:rPr>
                <w:rFonts w:ascii="Consolas" w:eastAsia="Times New Roman" w:hAnsi="Consolas" w:cs="Consolas"/>
                <w:color w:val="24292E"/>
                <w:sz w:val="16"/>
                <w:szCs w:val="16"/>
              </w:rPr>
              <w:t>eigen</w:t>
            </w:r>
            <w:proofErr w:type="spellEnd"/>
            <w:r w:rsidRPr="00A66BC5">
              <w:rPr>
                <w:rFonts w:ascii="Consolas" w:eastAsia="Times New Roman" w:hAnsi="Consolas" w:cs="Consolas"/>
                <w:color w:val="24292E"/>
                <w:sz w:val="16"/>
                <w:szCs w:val="16"/>
              </w:rPr>
              <w:t>(A)</w:t>
            </w:r>
          </w:p>
        </w:tc>
      </w:tr>
      <w:tr w:rsidR="00A66BC5" w:rsidRPr="00F5569B" w:rsidTr="00E252A5">
        <w:tc>
          <w:tcPr>
            <w:tcW w:w="72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color w:val="24292E"/>
                <w:sz w:val="16"/>
                <w:szCs w:val="16"/>
              </w:rPr>
            </w:pPr>
            <w:proofErr w:type="spellStart"/>
            <w:r w:rsidRPr="00A66BC5">
              <w:rPr>
                <w:rFonts w:ascii="Consolas" w:eastAsia="Times New Roman" w:hAnsi="Consolas" w:cs="Consolas"/>
                <w:color w:val="24292E"/>
                <w:sz w:val="16"/>
                <w:szCs w:val="16"/>
              </w:rPr>
              <w:t>e</w:t>
            </w:r>
            <w:r w:rsidRPr="00A66BC5">
              <w:rPr>
                <w:rFonts w:ascii="Consolas" w:eastAsia="Times New Roman" w:hAnsi="Consolas" w:cs="Consolas"/>
                <w:color w:val="D73A49"/>
                <w:sz w:val="16"/>
                <w:szCs w:val="16"/>
              </w:rPr>
              <w:t>$</w:t>
            </w:r>
            <w:r w:rsidRPr="00A66BC5">
              <w:rPr>
                <w:rFonts w:ascii="Consolas" w:eastAsia="Times New Roman" w:hAnsi="Consolas" w:cs="Consolas"/>
                <w:color w:val="24292E"/>
                <w:sz w:val="16"/>
                <w:szCs w:val="16"/>
              </w:rPr>
              <w:t>values</w:t>
            </w:r>
            <w:proofErr w:type="spellEnd"/>
          </w:p>
        </w:tc>
      </w:tr>
      <w:tr w:rsidR="00A66BC5" w:rsidRPr="00F5569B" w:rsidTr="00E252A5">
        <w:tc>
          <w:tcPr>
            <w:tcW w:w="726" w:type="dxa"/>
            <w:shd w:val="clear" w:color="auto" w:fill="auto"/>
            <w:noWrap/>
            <w:hideMark/>
          </w:tcPr>
          <w:p w:rsidR="00A66BC5" w:rsidRPr="00A66BC5" w:rsidRDefault="00A66BC5" w:rsidP="00E252A5">
            <w:pPr>
              <w:spacing w:after="0" w:line="175" w:lineRule="atLeast"/>
              <w:jc w:val="right"/>
              <w:rPr>
                <w:rFonts w:ascii="Consolas" w:eastAsia="Times New Roman" w:hAnsi="Consolas" w:cs="Consolas"/>
                <w:color w:val="333333"/>
                <w:sz w:val="16"/>
                <w:szCs w:val="16"/>
              </w:rPr>
            </w:pPr>
          </w:p>
        </w:tc>
        <w:tc>
          <w:tcPr>
            <w:tcW w:w="0" w:type="auto"/>
            <w:tcBorders>
              <w:top w:val="nil"/>
              <w:left w:val="nil"/>
              <w:bottom w:val="nil"/>
              <w:right w:val="nil"/>
            </w:tcBorders>
            <w:shd w:val="clear" w:color="auto" w:fill="auto"/>
            <w:hideMark/>
          </w:tcPr>
          <w:p w:rsidR="00A66BC5" w:rsidRPr="00A66BC5" w:rsidRDefault="00A66BC5" w:rsidP="00E252A5">
            <w:pPr>
              <w:spacing w:after="0" w:line="175" w:lineRule="atLeast"/>
              <w:rPr>
                <w:rFonts w:ascii="Consolas" w:eastAsia="Times New Roman" w:hAnsi="Consolas" w:cs="Consolas"/>
                <w:color w:val="24292E"/>
                <w:sz w:val="16"/>
                <w:szCs w:val="16"/>
              </w:rPr>
            </w:pPr>
            <w:proofErr w:type="spellStart"/>
            <w:r w:rsidRPr="00A66BC5">
              <w:rPr>
                <w:rFonts w:ascii="Consolas" w:eastAsia="Times New Roman" w:hAnsi="Consolas" w:cs="Consolas"/>
                <w:color w:val="24292E"/>
                <w:sz w:val="16"/>
                <w:szCs w:val="16"/>
              </w:rPr>
              <w:t>e</w:t>
            </w:r>
            <w:r w:rsidRPr="00A66BC5">
              <w:rPr>
                <w:rFonts w:ascii="Consolas" w:eastAsia="Times New Roman" w:hAnsi="Consolas" w:cs="Consolas"/>
                <w:color w:val="D73A49"/>
                <w:sz w:val="16"/>
                <w:szCs w:val="16"/>
              </w:rPr>
              <w:t>$</w:t>
            </w:r>
            <w:r w:rsidRPr="00A66BC5">
              <w:rPr>
                <w:rFonts w:ascii="Consolas" w:eastAsia="Times New Roman" w:hAnsi="Consolas" w:cs="Consolas"/>
                <w:color w:val="24292E"/>
                <w:sz w:val="16"/>
                <w:szCs w:val="16"/>
              </w:rPr>
              <w:t>vectors</w:t>
            </w:r>
            <w:proofErr w:type="spellEnd"/>
          </w:p>
        </w:tc>
      </w:tr>
    </w:tbl>
    <w:p w:rsidR="00A66BC5" w:rsidRDefault="00A66BC5" w:rsidP="00A66BC5">
      <w:pPr>
        <w:rPr>
          <w:rStyle w:val="Strong"/>
          <w:rFonts w:ascii="Arial" w:hAnsi="Arial" w:cs="Arial"/>
          <w:color w:val="333333"/>
          <w:sz w:val="13"/>
          <w:szCs w:val="13"/>
          <w:shd w:val="clear" w:color="auto" w:fill="FFFFFF"/>
        </w:rPr>
      </w:pPr>
    </w:p>
    <w:p w:rsidR="00A66BC5" w:rsidRDefault="00A66BC5" w:rsidP="00A66BC5">
      <w:pPr>
        <w:rPr>
          <w:rStyle w:val="Strong"/>
          <w:rFonts w:ascii="Arial" w:hAnsi="Arial" w:cs="Arial"/>
          <w:color w:val="333333"/>
          <w:sz w:val="13"/>
          <w:szCs w:val="13"/>
          <w:shd w:val="clear" w:color="auto" w:fill="FFFFFF"/>
        </w:rPr>
      </w:pPr>
      <w:r>
        <w:rPr>
          <w:rStyle w:val="Strong"/>
          <w:rFonts w:ascii="Arial" w:hAnsi="Arial" w:cs="Arial"/>
          <w:color w:val="333333"/>
          <w:sz w:val="13"/>
          <w:szCs w:val="13"/>
          <w:shd w:val="clear" w:color="auto" w:fill="FFFFFF"/>
        </w:rPr>
        <w:t>Output</w:t>
      </w:r>
    </w:p>
    <w:p w:rsidR="00A66BC5" w:rsidRPr="00F5569B"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F5569B">
        <w:rPr>
          <w:rFonts w:ascii="Consolas" w:hAnsi="Consolas" w:cs="Consolas"/>
          <w:color w:val="333333"/>
        </w:rPr>
        <w:t>147.737576 5.317459 -3.055035</w:t>
      </w:r>
    </w:p>
    <w:p w:rsidR="00A66BC5" w:rsidRPr="00F5569B"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F5569B">
        <w:rPr>
          <w:rFonts w:ascii="Consolas" w:hAnsi="Consolas" w:cs="Consolas"/>
          <w:color w:val="333333"/>
        </w:rPr>
        <w:t>[</w:t>
      </w:r>
      <w:proofErr w:type="gramStart"/>
      <w:r w:rsidRPr="00F5569B">
        <w:rPr>
          <w:rFonts w:ascii="Consolas" w:hAnsi="Consolas" w:cs="Consolas"/>
          <w:color w:val="333333"/>
        </w:rPr>
        <w:t>,1</w:t>
      </w:r>
      <w:proofErr w:type="gramEnd"/>
      <w:r w:rsidRPr="00F5569B">
        <w:rPr>
          <w:rFonts w:ascii="Consolas" w:hAnsi="Consolas" w:cs="Consolas"/>
          <w:color w:val="333333"/>
        </w:rPr>
        <w:t>] [</w:t>
      </w:r>
      <w:proofErr w:type="gramStart"/>
      <w:r w:rsidRPr="00F5569B">
        <w:rPr>
          <w:rFonts w:ascii="Consolas" w:hAnsi="Consolas" w:cs="Consolas"/>
          <w:color w:val="333333"/>
        </w:rPr>
        <w:t>,2</w:t>
      </w:r>
      <w:proofErr w:type="gramEnd"/>
      <w:r w:rsidRPr="00F5569B">
        <w:rPr>
          <w:rFonts w:ascii="Consolas" w:hAnsi="Consolas" w:cs="Consolas"/>
          <w:color w:val="333333"/>
        </w:rPr>
        <w:t>] [</w:t>
      </w:r>
      <w:proofErr w:type="gramStart"/>
      <w:r w:rsidRPr="00F5569B">
        <w:rPr>
          <w:rFonts w:ascii="Consolas" w:hAnsi="Consolas" w:cs="Consolas"/>
          <w:color w:val="333333"/>
        </w:rPr>
        <w:t>,3</w:t>
      </w:r>
      <w:proofErr w:type="gramEnd"/>
      <w:r w:rsidRPr="00F5569B">
        <w:rPr>
          <w:rFonts w:ascii="Consolas" w:hAnsi="Consolas" w:cs="Consolas"/>
          <w:color w:val="333333"/>
        </w:rPr>
        <w:t>]</w:t>
      </w:r>
    </w:p>
    <w:p w:rsidR="00A66BC5" w:rsidRPr="00F5569B"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F5569B">
        <w:rPr>
          <w:rFonts w:ascii="Consolas" w:hAnsi="Consolas" w:cs="Consolas"/>
          <w:color w:val="333333"/>
        </w:rPr>
        <w:t>[1,] -0.3948374 0.4437557 -0.74478185</w:t>
      </w:r>
    </w:p>
    <w:p w:rsidR="00A66BC5" w:rsidRPr="00F5569B"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F5569B">
        <w:rPr>
          <w:rFonts w:ascii="Consolas" w:hAnsi="Consolas" w:cs="Consolas"/>
          <w:color w:val="333333"/>
        </w:rPr>
        <w:t>[2,] -0.5497457 -0.8199420 -0.06303763</w:t>
      </w:r>
    </w:p>
    <w:p w:rsidR="00A66BC5" w:rsidRPr="00F5569B" w:rsidRDefault="00A66BC5" w:rsidP="00A66BC5">
      <w:pPr>
        <w:pStyle w:val="HTMLPreformatted"/>
        <w:pBdr>
          <w:top w:val="dashed" w:sz="4" w:space="4" w:color="CCCCCC"/>
          <w:left w:val="dashed" w:sz="4" w:space="4" w:color="CCCCCC"/>
          <w:bottom w:val="dashed" w:sz="4" w:space="4" w:color="CCCCCC"/>
          <w:right w:val="dashed" w:sz="4" w:space="4" w:color="CCCCCC"/>
        </w:pBdr>
        <w:shd w:val="clear" w:color="auto" w:fill="F5F5F5"/>
        <w:wordWrap w:val="0"/>
        <w:spacing w:before="360" w:after="360" w:line="480" w:lineRule="atLeast"/>
        <w:rPr>
          <w:rFonts w:ascii="Consolas" w:hAnsi="Consolas" w:cs="Consolas"/>
          <w:color w:val="333333"/>
        </w:rPr>
      </w:pPr>
      <w:r w:rsidRPr="00F5569B">
        <w:rPr>
          <w:rFonts w:ascii="Consolas" w:hAnsi="Consolas" w:cs="Consolas"/>
          <w:color w:val="333333"/>
        </w:rPr>
        <w:t>[3,] -0.7361271 0.3616296 0.66432391</w:t>
      </w:r>
    </w:p>
    <w:p w:rsidR="00A66BC5" w:rsidRDefault="00A66BC5" w:rsidP="00A66BC5">
      <w:pPr>
        <w:pStyle w:val="Heading3"/>
        <w:shd w:val="clear" w:color="auto" w:fill="FFFFFF"/>
        <w:spacing w:before="175" w:after="175" w:line="336" w:lineRule="atLeast"/>
        <w:rPr>
          <w:rFonts w:ascii="Arial" w:hAnsi="Arial" w:cs="Arial"/>
          <w:color w:val="333333"/>
          <w:sz w:val="18"/>
          <w:szCs w:val="18"/>
        </w:rPr>
      </w:pPr>
      <w:r>
        <w:rPr>
          <w:rFonts w:ascii="Arial" w:hAnsi="Arial" w:cs="Arial"/>
          <w:color w:val="333333"/>
          <w:sz w:val="18"/>
          <w:szCs w:val="18"/>
        </w:rPr>
        <w:t>5.2 Use of Eigenvectors in Data Science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The concept of Eigenvectors is applied in a machine learning algorithm Principal Component Analysis. Suppose you have a data with a large number of features i.e. it has a very high dimensionality. It is possible that there are redundant features in that data. Apart from this, a large number of features will cause reduced efficiency and more disk space. What PCA does is that it craps some of lesser important features. </w:t>
      </w:r>
      <w:proofErr w:type="gramStart"/>
      <w:r w:rsidRPr="00A66BC5">
        <w:rPr>
          <w:rFonts w:ascii="Arial" w:hAnsi="Arial" w:cs="Arial"/>
          <w:sz w:val="16"/>
          <w:szCs w:val="16"/>
        </w:rPr>
        <w:t>But how to determine those features?</w:t>
      </w:r>
      <w:proofErr w:type="gramEnd"/>
      <w:r w:rsidRPr="00A66BC5">
        <w:rPr>
          <w:rFonts w:ascii="Arial" w:hAnsi="Arial" w:cs="Arial"/>
          <w:sz w:val="16"/>
          <w:szCs w:val="16"/>
        </w:rPr>
        <w:t xml:space="preserve"> Here, Eigenvectors come to our </w:t>
      </w:r>
      <w:proofErr w:type="spellStart"/>
      <w:r w:rsidRPr="00A66BC5">
        <w:rPr>
          <w:rFonts w:ascii="Arial" w:hAnsi="Arial" w:cs="Arial"/>
          <w:sz w:val="16"/>
          <w:szCs w:val="16"/>
        </w:rPr>
        <w:t>rescue.Let’s</w:t>
      </w:r>
      <w:proofErr w:type="spellEnd"/>
      <w:r w:rsidRPr="00A66BC5">
        <w:rPr>
          <w:rFonts w:ascii="Arial" w:hAnsi="Arial" w:cs="Arial"/>
          <w:sz w:val="16"/>
          <w:szCs w:val="16"/>
        </w:rPr>
        <w:t xml:space="preserve"> go through the algorithm of PCA. Suppose we have an ‘n’ dimensional data and we want to reduce it to ‘k’ dimensions. We will do it in steps.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Step 1</w:t>
      </w:r>
      <w:r w:rsidRPr="00A66BC5">
        <w:rPr>
          <w:rFonts w:ascii="Arial" w:hAnsi="Arial" w:cs="Arial"/>
          <w:sz w:val="16"/>
          <w:szCs w:val="16"/>
        </w:rPr>
        <w:t xml:space="preserve">: Data is mean </w:t>
      </w:r>
      <w:proofErr w:type="spellStart"/>
      <w:r w:rsidRPr="00A66BC5">
        <w:rPr>
          <w:rFonts w:ascii="Arial" w:hAnsi="Arial" w:cs="Arial"/>
          <w:sz w:val="16"/>
          <w:szCs w:val="16"/>
        </w:rPr>
        <w:t>normalised</w:t>
      </w:r>
      <w:proofErr w:type="spellEnd"/>
      <w:r w:rsidRPr="00A66BC5">
        <w:rPr>
          <w:rFonts w:ascii="Arial" w:hAnsi="Arial" w:cs="Arial"/>
          <w:sz w:val="16"/>
          <w:szCs w:val="16"/>
        </w:rPr>
        <w:t xml:space="preserve"> and feature scaled.</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lastRenderedPageBreak/>
        <w:t>Step 2:</w:t>
      </w:r>
      <w:r w:rsidRPr="00A66BC5">
        <w:rPr>
          <w:rFonts w:ascii="Arial" w:hAnsi="Arial" w:cs="Arial"/>
          <w:sz w:val="16"/>
          <w:szCs w:val="16"/>
        </w:rPr>
        <w:t> We find out the covariance matrix of our data set.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Now we want to reduce the number of features i.e. dimensions. But cutting off features means loss of information. We want to </w:t>
      </w:r>
      <w:proofErr w:type="spellStart"/>
      <w:r w:rsidRPr="00A66BC5">
        <w:rPr>
          <w:rFonts w:ascii="Arial" w:hAnsi="Arial" w:cs="Arial"/>
          <w:sz w:val="16"/>
          <w:szCs w:val="16"/>
        </w:rPr>
        <w:t>minimise</w:t>
      </w:r>
      <w:proofErr w:type="spellEnd"/>
      <w:r w:rsidRPr="00A66BC5">
        <w:rPr>
          <w:rFonts w:ascii="Arial" w:hAnsi="Arial" w:cs="Arial"/>
          <w:sz w:val="16"/>
          <w:szCs w:val="16"/>
        </w:rPr>
        <w:t xml:space="preserve"> the loss of information i.e. we want to keep the maximum variance. So, we want to find out the directions in which variance is </w:t>
      </w:r>
      <w:proofErr w:type="gramStart"/>
      <w:r w:rsidRPr="00A66BC5">
        <w:rPr>
          <w:rFonts w:ascii="Arial" w:hAnsi="Arial" w:cs="Arial"/>
          <w:sz w:val="16"/>
          <w:szCs w:val="16"/>
        </w:rPr>
        <w:t>maximum</w:t>
      </w:r>
      <w:proofErr w:type="gramEnd"/>
      <w:r w:rsidRPr="00A66BC5">
        <w:rPr>
          <w:rFonts w:ascii="Arial" w:hAnsi="Arial" w:cs="Arial"/>
          <w:sz w:val="16"/>
          <w:szCs w:val="16"/>
        </w:rPr>
        <w:t>. We will find these directions in the next step.</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Step 3:</w:t>
      </w:r>
      <w:r w:rsidRPr="00A66BC5">
        <w:rPr>
          <w:rFonts w:ascii="Arial" w:hAnsi="Arial" w:cs="Arial"/>
          <w:sz w:val="16"/>
          <w:szCs w:val="16"/>
        </w:rPr>
        <w:t xml:space="preserve"> We find out the Eigenvectors of the covariance matrix. You don’t need to bother much about covariance matrix. It’s an advanced concept of statistics.  As we have data in ‘n’ dimensions, we will find ‘n’ Eigenvectors corresponding to ‘n’ </w:t>
      </w:r>
      <w:proofErr w:type="spellStart"/>
      <w:r w:rsidRPr="00A66BC5">
        <w:rPr>
          <w:rFonts w:ascii="Arial" w:hAnsi="Arial" w:cs="Arial"/>
          <w:sz w:val="16"/>
          <w:szCs w:val="16"/>
        </w:rPr>
        <w:t>Eigenvalues</w:t>
      </w:r>
      <w:proofErr w:type="spellEnd"/>
      <w:r w:rsidRPr="00A66BC5">
        <w:rPr>
          <w:rFonts w:ascii="Arial" w:hAnsi="Arial" w:cs="Arial"/>
          <w:sz w:val="16"/>
          <w:szCs w:val="16"/>
        </w:rPr>
        <w:t>.</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Style w:val="Strong"/>
          <w:rFonts w:ascii="Arial" w:eastAsiaTheme="majorEastAsia" w:hAnsi="Arial" w:cs="Arial"/>
          <w:sz w:val="16"/>
          <w:szCs w:val="16"/>
        </w:rPr>
        <w:t>Step 4</w:t>
      </w:r>
      <w:r w:rsidRPr="00A66BC5">
        <w:rPr>
          <w:rFonts w:ascii="Arial" w:hAnsi="Arial" w:cs="Arial"/>
          <w:sz w:val="16"/>
          <w:szCs w:val="16"/>
        </w:rPr>
        <w:t xml:space="preserve">: We will select ‘k’ Eigenvectors corresponding to the ‘k’ largest </w:t>
      </w:r>
      <w:proofErr w:type="spellStart"/>
      <w:r w:rsidRPr="00A66BC5">
        <w:rPr>
          <w:rFonts w:ascii="Arial" w:hAnsi="Arial" w:cs="Arial"/>
          <w:sz w:val="16"/>
          <w:szCs w:val="16"/>
        </w:rPr>
        <w:t>Eigenvalues</w:t>
      </w:r>
      <w:proofErr w:type="spellEnd"/>
      <w:r w:rsidRPr="00A66BC5">
        <w:rPr>
          <w:rFonts w:ascii="Arial" w:hAnsi="Arial" w:cs="Arial"/>
          <w:sz w:val="16"/>
          <w:szCs w:val="16"/>
        </w:rPr>
        <w:t xml:space="preserve"> and will form a matrix in which each Eigenvector will constitute a column. We will call this matrix as U.</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Now it’s the time to find the reduced data points. Suppose you want to reduce a data point ‘a’ in the data set to ‘k’ dimensions.  To do so, you have to just transpose the matrix U and multiply it with the vector ‘a’. You will get the required vector in ‘k’ dimensions.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Once we are done with Eigenvectors, let’s talk about another advanced and highly useful concept in Linear algebra called Singular value decomposition, popularly called as SVD. Its complete understanding needs</w:t>
      </w:r>
      <w:proofErr w:type="gramStart"/>
      <w:r w:rsidRPr="00A66BC5">
        <w:rPr>
          <w:rFonts w:ascii="Arial" w:hAnsi="Arial" w:cs="Arial"/>
          <w:sz w:val="16"/>
          <w:szCs w:val="16"/>
        </w:rPr>
        <w:t>  a</w:t>
      </w:r>
      <w:proofErr w:type="gramEnd"/>
      <w:r w:rsidRPr="00A66BC5">
        <w:rPr>
          <w:rFonts w:ascii="Arial" w:hAnsi="Arial" w:cs="Arial"/>
          <w:sz w:val="16"/>
          <w:szCs w:val="16"/>
        </w:rPr>
        <w:t xml:space="preserve"> rigorous study of linear algebra.  In fact, SVD is a complete blog in itself. We will come up with another blog completely devoted to SVD. Stay tuned for a better experience. For now, I will just give you a glimpse of how SVD helps in data science.</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t>6. Singular Value Decomposition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Suppose you are given a feature matrix A. As suggested by name, what we do is we decompose our matrix A in three constituent matrices for a special purpose.  Sometimes, it is also said that </w:t>
      </w:r>
      <w:proofErr w:type="spellStart"/>
      <w:r w:rsidRPr="00A66BC5">
        <w:rPr>
          <w:rFonts w:ascii="Arial" w:hAnsi="Arial" w:cs="Arial"/>
          <w:sz w:val="16"/>
          <w:szCs w:val="16"/>
        </w:rPr>
        <w:t>svd</w:t>
      </w:r>
      <w:proofErr w:type="spellEnd"/>
      <w:r w:rsidRPr="00A66BC5">
        <w:rPr>
          <w:rFonts w:ascii="Arial" w:hAnsi="Arial" w:cs="Arial"/>
          <w:sz w:val="16"/>
          <w:szCs w:val="16"/>
        </w:rPr>
        <w:t xml:space="preserve"> is some sort of </w:t>
      </w:r>
      <w:proofErr w:type="spellStart"/>
      <w:r w:rsidRPr="00A66BC5">
        <w:rPr>
          <w:rFonts w:ascii="Arial" w:hAnsi="Arial" w:cs="Arial"/>
          <w:sz w:val="16"/>
          <w:szCs w:val="16"/>
        </w:rPr>
        <w:t>generalisation</w:t>
      </w:r>
      <w:proofErr w:type="spellEnd"/>
      <w:r w:rsidRPr="00A66BC5">
        <w:rPr>
          <w:rFonts w:ascii="Arial" w:hAnsi="Arial" w:cs="Arial"/>
          <w:sz w:val="16"/>
          <w:szCs w:val="16"/>
        </w:rPr>
        <w:t xml:space="preserve"> of Eigen value decomposition.  I will not go into its mathematics for the reason already explained and will stick to our plan i.e. use of </w:t>
      </w:r>
      <w:proofErr w:type="spellStart"/>
      <w:r w:rsidRPr="00A66BC5">
        <w:rPr>
          <w:rFonts w:ascii="Arial" w:hAnsi="Arial" w:cs="Arial"/>
          <w:sz w:val="16"/>
          <w:szCs w:val="16"/>
        </w:rPr>
        <w:t>svd</w:t>
      </w:r>
      <w:proofErr w:type="spellEnd"/>
      <w:r w:rsidRPr="00A66BC5">
        <w:rPr>
          <w:rFonts w:ascii="Arial" w:hAnsi="Arial" w:cs="Arial"/>
          <w:sz w:val="16"/>
          <w:szCs w:val="16"/>
        </w:rPr>
        <w:t xml:space="preserve"> in data science.</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proofErr w:type="spellStart"/>
      <w:r w:rsidRPr="00A66BC5">
        <w:rPr>
          <w:rFonts w:ascii="Arial" w:hAnsi="Arial" w:cs="Arial"/>
          <w:sz w:val="16"/>
          <w:szCs w:val="16"/>
        </w:rPr>
        <w:t>Svd</w:t>
      </w:r>
      <w:proofErr w:type="spellEnd"/>
      <w:r w:rsidRPr="00A66BC5">
        <w:rPr>
          <w:rFonts w:ascii="Arial" w:hAnsi="Arial" w:cs="Arial"/>
          <w:sz w:val="16"/>
          <w:szCs w:val="16"/>
        </w:rPr>
        <w:t xml:space="preserve"> is used to remove the redundant features in a data set. Suppose you have a data set which comprises of 1000 features. Definitely, any real data set with such a large number of features is bound to contain redundant features. </w:t>
      </w:r>
      <w:proofErr w:type="gramStart"/>
      <w:r w:rsidRPr="00A66BC5">
        <w:rPr>
          <w:rFonts w:ascii="Arial" w:hAnsi="Arial" w:cs="Arial"/>
          <w:sz w:val="16"/>
          <w:szCs w:val="16"/>
        </w:rPr>
        <w:t>if</w:t>
      </w:r>
      <w:proofErr w:type="gramEnd"/>
      <w:r w:rsidRPr="00A66BC5">
        <w:rPr>
          <w:rFonts w:ascii="Arial" w:hAnsi="Arial" w:cs="Arial"/>
          <w:sz w:val="16"/>
          <w:szCs w:val="16"/>
        </w:rPr>
        <w:t xml:space="preserve"> you have run ML, you should be familiar with the fact that Redundant features cause a lots of problems in running machine learning algorithms. Also, running an algorithm on the original data set will be time inefficient and will require a lot of memory. So, what should you to do handle such a problem? Do we have a choice?  Can we omit some features? Will it lead to significant amount of information loss? Will we be able to get an efficient enough algorithm even after omitting the rows? I will answer these questions with the help of an illustration.</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Look at the pictures shown below taken from this </w:t>
      </w:r>
      <w:hyperlink r:id="rId130" w:history="1">
        <w:r w:rsidRPr="00A66BC5">
          <w:rPr>
            <w:rStyle w:val="Hyperlink"/>
            <w:rFonts w:ascii="Arial" w:eastAsiaTheme="majorEastAsia" w:hAnsi="Arial" w:cs="Arial"/>
            <w:color w:val="auto"/>
            <w:sz w:val="16"/>
            <w:szCs w:val="16"/>
          </w:rPr>
          <w:t>link</w:t>
        </w:r>
      </w:hyperlink>
    </w:p>
    <w:p w:rsidR="00A66BC5" w:rsidRDefault="00A66BC5" w:rsidP="00A66BC5">
      <w:pPr>
        <w:rPr>
          <w:rStyle w:val="Strong"/>
          <w:rFonts w:ascii="Arial" w:hAnsi="Arial" w:cs="Arial"/>
          <w:color w:val="333333"/>
          <w:sz w:val="13"/>
          <w:szCs w:val="13"/>
          <w:shd w:val="clear" w:color="auto" w:fill="FFFFFF"/>
        </w:rPr>
      </w:pPr>
      <w:r>
        <w:rPr>
          <w:noProof/>
        </w:rPr>
        <w:drawing>
          <wp:inline distT="0" distB="0" distL="0" distR="0">
            <wp:extent cx="2859405" cy="1790065"/>
            <wp:effectExtent l="19050" t="0" r="0" b="0"/>
            <wp:docPr id="82" name="Picture 10" descr="https://s3-ap-south-1.amazonaws.com/av-blog-media/wp-content/uploads/2017/05/24041740/LA-17-300x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5/24041740/LA-17-300x188.jpg"/>
                    <pic:cNvPicPr>
                      <a:picLocks noChangeAspect="1" noChangeArrowheads="1"/>
                    </pic:cNvPicPr>
                  </pic:nvPicPr>
                  <pic:blipFill>
                    <a:blip r:embed="rId131" cstate="print"/>
                    <a:srcRect/>
                    <a:stretch>
                      <a:fillRect/>
                    </a:stretch>
                  </pic:blipFill>
                  <pic:spPr bwMode="auto">
                    <a:xfrm>
                      <a:off x="0" y="0"/>
                      <a:ext cx="2859405" cy="1790065"/>
                    </a:xfrm>
                    <a:prstGeom prst="rect">
                      <a:avLst/>
                    </a:prstGeom>
                    <a:noFill/>
                    <a:ln w="9525">
                      <a:noFill/>
                      <a:miter lim="800000"/>
                      <a:headEnd/>
                      <a:tailEnd/>
                    </a:ln>
                  </pic:spPr>
                </pic:pic>
              </a:graphicData>
            </a:graphic>
          </wp:inline>
        </w:drawing>
      </w:r>
    </w:p>
    <w:p w:rsidR="00A66BC5" w:rsidRPr="00A66BC5" w:rsidRDefault="00A66BC5" w:rsidP="00A66BC5">
      <w:pPr>
        <w:rPr>
          <w:sz w:val="16"/>
          <w:szCs w:val="16"/>
        </w:rPr>
      </w:pPr>
      <w:r w:rsidRPr="00A66BC5">
        <w:rPr>
          <w:rFonts w:ascii="Arial" w:hAnsi="Arial" w:cs="Arial"/>
          <w:sz w:val="16"/>
          <w:szCs w:val="16"/>
          <w:shd w:val="clear" w:color="auto" w:fill="FFFFFF"/>
        </w:rPr>
        <w:t>We can convert this tiger into black and white and can think of it as a matrix whose elements represent the pixel intensity as relevant location. In simpler words, the matrix contains information about the intensity of pixels of the image in the form of rows and columns. But, is it necessary to have all the columns in the intensity matrix? Will we be able to represent the tiger with a lesser amount of information? The next picture will clarify my point. In this picture, different images are shown corresponding to different ranks with different resolution. For now, just assume that higher rank implies the larger amount of information about pixel intensity. The image is taken from this </w:t>
      </w:r>
      <w:hyperlink r:id="rId132" w:history="1">
        <w:r w:rsidRPr="00A66BC5">
          <w:rPr>
            <w:rStyle w:val="Hyperlink"/>
            <w:rFonts w:ascii="Arial" w:hAnsi="Arial" w:cs="Arial"/>
            <w:color w:val="auto"/>
            <w:sz w:val="16"/>
            <w:szCs w:val="16"/>
            <w:shd w:val="clear" w:color="auto" w:fill="FFFFFF"/>
          </w:rPr>
          <w:t>link</w:t>
        </w:r>
      </w:hyperlink>
    </w:p>
    <w:p w:rsidR="00A66BC5" w:rsidRPr="00A66BC5" w:rsidRDefault="00A66BC5" w:rsidP="00A66BC5">
      <w:pPr>
        <w:rPr>
          <w:rFonts w:ascii="Arial" w:hAnsi="Arial" w:cs="Arial"/>
          <w:sz w:val="16"/>
          <w:szCs w:val="16"/>
          <w:shd w:val="clear" w:color="auto" w:fill="FFFFFF"/>
        </w:rPr>
      </w:pPr>
      <w:r w:rsidRPr="00A66BC5">
        <w:rPr>
          <w:rFonts w:ascii="Arial" w:hAnsi="Arial" w:cs="Arial"/>
          <w:sz w:val="16"/>
          <w:szCs w:val="16"/>
          <w:shd w:val="clear" w:color="auto" w:fill="FFFFFF"/>
        </w:rPr>
        <w:t>It is clear that we can reach to a pretty well image with 20 or 30 ranks instead of 100 or 200 ranks and that’s what we want to do in a case of highly redundant data. What I want to convey is that to get a reasonable hypothesis, we don’t have to retain all the information present in the original dataset. Even, some of the features cause a problem in reaching a solution to the best algorithm. For the example, presence of redundant features causes multi co-linearity in linear regression. Also, some features are not significant for our model. Omitting these features helps to find a better fit of algorithm along with time efficiency and lesser disk space. Singular value decomposition is used to get rid of the redundant features present in our data.</w:t>
      </w:r>
    </w:p>
    <w:p w:rsidR="00A66BC5" w:rsidRDefault="00A66BC5" w:rsidP="00A66BC5">
      <w:pPr>
        <w:pStyle w:val="Heading2"/>
        <w:shd w:val="clear" w:color="auto" w:fill="FFFFFF"/>
        <w:spacing w:before="175" w:after="175" w:line="336" w:lineRule="atLeast"/>
        <w:rPr>
          <w:rFonts w:ascii="Arial" w:hAnsi="Arial" w:cs="Arial"/>
          <w:color w:val="333333"/>
          <w:sz w:val="20"/>
          <w:szCs w:val="20"/>
        </w:rPr>
      </w:pPr>
      <w:r>
        <w:rPr>
          <w:rFonts w:ascii="Arial" w:hAnsi="Arial" w:cs="Arial"/>
          <w:color w:val="333333"/>
          <w:sz w:val="20"/>
          <w:szCs w:val="20"/>
        </w:rPr>
        <w:lastRenderedPageBreak/>
        <w:t>7. End notes</w:t>
      </w:r>
    </w:p>
    <w:p w:rsidR="00A66BC5" w:rsidRPr="00A66BC5" w:rsidRDefault="00A66BC5" w:rsidP="00A66BC5">
      <w:pPr>
        <w:pStyle w:val="NormalWeb"/>
        <w:shd w:val="clear" w:color="auto" w:fill="FFFFFF"/>
        <w:spacing w:before="0" w:beforeAutospacing="0" w:after="183" w:afterAutospacing="0"/>
        <w:rPr>
          <w:rFonts w:ascii="Arial" w:hAnsi="Arial" w:cs="Arial"/>
          <w:sz w:val="16"/>
          <w:szCs w:val="16"/>
        </w:rPr>
      </w:pPr>
      <w:r w:rsidRPr="00A66BC5">
        <w:rPr>
          <w:rFonts w:ascii="Arial" w:hAnsi="Arial" w:cs="Arial"/>
          <w:sz w:val="16"/>
          <w:szCs w:val="16"/>
        </w:rPr>
        <w:t xml:space="preserve">If you have made this far – give yourself a pat at the back. We have covered different aspects of Linear algebra in this article. I have tried to give sufficient amount of information as well as keep the flow such that everybody can understand the concepts and be able to do necessary calculations. </w:t>
      </w:r>
    </w:p>
    <w:p w:rsidR="00A66BC5" w:rsidRDefault="00A66BC5" w:rsidP="00A66BC5">
      <w:pPr>
        <w:rPr>
          <w:rStyle w:val="Strong"/>
          <w:rFonts w:ascii="Arial" w:hAnsi="Arial" w:cs="Arial"/>
          <w:color w:val="333333"/>
          <w:sz w:val="13"/>
          <w:szCs w:val="13"/>
          <w:shd w:val="clear" w:color="auto" w:fill="FFFFFF"/>
        </w:rPr>
      </w:pPr>
    </w:p>
    <w:p w:rsidR="00A66BC5" w:rsidRDefault="00A66BC5" w:rsidP="00A66BC5"/>
    <w:p w:rsidR="00A66BC5" w:rsidRPr="00A66BC5" w:rsidRDefault="00A66BC5" w:rsidP="00A66BC5">
      <w:pPr>
        <w:pStyle w:val="NormalWeb"/>
        <w:shd w:val="clear" w:color="auto" w:fill="FFFFFF"/>
        <w:spacing w:before="0" w:beforeAutospacing="0" w:after="183" w:afterAutospacing="0"/>
        <w:rPr>
          <w:rFonts w:ascii="Arial" w:hAnsi="Arial" w:cs="Arial"/>
          <w:color w:val="595858"/>
          <w:sz w:val="16"/>
          <w:szCs w:val="16"/>
        </w:rPr>
      </w:pPr>
    </w:p>
    <w:p w:rsidR="00A66BC5" w:rsidRPr="0042503B" w:rsidRDefault="00A66BC5" w:rsidP="0042503B">
      <w:pPr>
        <w:pStyle w:val="ListParagraph"/>
        <w:rPr>
          <w:rFonts w:ascii="Arial" w:hAnsi="Arial" w:cs="Arial"/>
          <w:sz w:val="16"/>
          <w:szCs w:val="16"/>
          <w:shd w:val="clear" w:color="auto" w:fill="FFFFFF"/>
        </w:rPr>
      </w:pPr>
    </w:p>
    <w:p w:rsidR="0042503B" w:rsidRDefault="0042503B"/>
    <w:sectPr w:rsidR="0042503B" w:rsidSect="0062380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42D13"/>
    <w:multiLevelType w:val="multilevel"/>
    <w:tmpl w:val="D0D4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470548"/>
    <w:multiLevelType w:val="multilevel"/>
    <w:tmpl w:val="77DC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1743A5"/>
    <w:multiLevelType w:val="multilevel"/>
    <w:tmpl w:val="C57E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AF05AB"/>
    <w:multiLevelType w:val="multilevel"/>
    <w:tmpl w:val="5DF0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8F74D8"/>
    <w:multiLevelType w:val="multilevel"/>
    <w:tmpl w:val="A672D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B17E87"/>
    <w:multiLevelType w:val="multilevel"/>
    <w:tmpl w:val="8828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DB5A17"/>
    <w:multiLevelType w:val="multilevel"/>
    <w:tmpl w:val="DDE6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9D38C2"/>
    <w:multiLevelType w:val="multilevel"/>
    <w:tmpl w:val="515C9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7E6E20"/>
    <w:multiLevelType w:val="multilevel"/>
    <w:tmpl w:val="046E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272A19"/>
    <w:multiLevelType w:val="multilevel"/>
    <w:tmpl w:val="75C4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4F1817"/>
    <w:multiLevelType w:val="multilevel"/>
    <w:tmpl w:val="B4745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E310EA"/>
    <w:multiLevelType w:val="multilevel"/>
    <w:tmpl w:val="1FEE3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7D0210"/>
    <w:multiLevelType w:val="multilevel"/>
    <w:tmpl w:val="AB34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CC5320"/>
    <w:multiLevelType w:val="multilevel"/>
    <w:tmpl w:val="9224F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723876"/>
    <w:multiLevelType w:val="multilevel"/>
    <w:tmpl w:val="ABB6D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FE85C0C"/>
    <w:multiLevelType w:val="multilevel"/>
    <w:tmpl w:val="F052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CA4542"/>
    <w:multiLevelType w:val="multilevel"/>
    <w:tmpl w:val="5848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1726E26"/>
    <w:multiLevelType w:val="multilevel"/>
    <w:tmpl w:val="F4D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2C66642"/>
    <w:multiLevelType w:val="multilevel"/>
    <w:tmpl w:val="5832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283582"/>
    <w:multiLevelType w:val="multilevel"/>
    <w:tmpl w:val="054A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83E476D"/>
    <w:multiLevelType w:val="multilevel"/>
    <w:tmpl w:val="CF72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063A8B"/>
    <w:multiLevelType w:val="multilevel"/>
    <w:tmpl w:val="304A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97841A0"/>
    <w:multiLevelType w:val="multilevel"/>
    <w:tmpl w:val="9C1E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593D7A"/>
    <w:multiLevelType w:val="multilevel"/>
    <w:tmpl w:val="43AE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EBA0830"/>
    <w:multiLevelType w:val="multilevel"/>
    <w:tmpl w:val="7038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EC227FB"/>
    <w:multiLevelType w:val="multilevel"/>
    <w:tmpl w:val="03C2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7866B0"/>
    <w:multiLevelType w:val="multilevel"/>
    <w:tmpl w:val="7AD8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BE62BC"/>
    <w:multiLevelType w:val="multilevel"/>
    <w:tmpl w:val="1844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3202FA9"/>
    <w:multiLevelType w:val="multilevel"/>
    <w:tmpl w:val="6B92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4B32AD1"/>
    <w:multiLevelType w:val="multilevel"/>
    <w:tmpl w:val="A4B2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2A4A3F"/>
    <w:multiLevelType w:val="multilevel"/>
    <w:tmpl w:val="450A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CB6BA2"/>
    <w:multiLevelType w:val="multilevel"/>
    <w:tmpl w:val="D390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8C5373"/>
    <w:multiLevelType w:val="hybridMultilevel"/>
    <w:tmpl w:val="6B78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9F29B9"/>
    <w:multiLevelType w:val="multilevel"/>
    <w:tmpl w:val="A53EE9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A27E66"/>
    <w:multiLevelType w:val="multilevel"/>
    <w:tmpl w:val="A8E2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55601B"/>
    <w:multiLevelType w:val="multilevel"/>
    <w:tmpl w:val="6BE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FE3F23"/>
    <w:multiLevelType w:val="multilevel"/>
    <w:tmpl w:val="E404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B093D4F"/>
    <w:multiLevelType w:val="multilevel"/>
    <w:tmpl w:val="A1C4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B3B2103"/>
    <w:multiLevelType w:val="multilevel"/>
    <w:tmpl w:val="7466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C240C58"/>
    <w:multiLevelType w:val="multilevel"/>
    <w:tmpl w:val="91A4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C696293"/>
    <w:multiLevelType w:val="multilevel"/>
    <w:tmpl w:val="B7D2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CF744CF"/>
    <w:multiLevelType w:val="multilevel"/>
    <w:tmpl w:val="D696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0167FA9"/>
    <w:multiLevelType w:val="multilevel"/>
    <w:tmpl w:val="7D14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2192005"/>
    <w:multiLevelType w:val="multilevel"/>
    <w:tmpl w:val="3F40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2412134"/>
    <w:multiLevelType w:val="multilevel"/>
    <w:tmpl w:val="1BF6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30B585C"/>
    <w:multiLevelType w:val="multilevel"/>
    <w:tmpl w:val="361C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3A6254E"/>
    <w:multiLevelType w:val="multilevel"/>
    <w:tmpl w:val="D16E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4FA2A68"/>
    <w:multiLevelType w:val="multilevel"/>
    <w:tmpl w:val="4B5C5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53D103F"/>
    <w:multiLevelType w:val="multilevel"/>
    <w:tmpl w:val="E58C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73F1EF7"/>
    <w:multiLevelType w:val="multilevel"/>
    <w:tmpl w:val="485E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81C3AE1"/>
    <w:multiLevelType w:val="multilevel"/>
    <w:tmpl w:val="2FF6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88E5469"/>
    <w:multiLevelType w:val="multilevel"/>
    <w:tmpl w:val="1BD07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9CF0BD6"/>
    <w:multiLevelType w:val="multilevel"/>
    <w:tmpl w:val="7F84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CE977CB"/>
    <w:multiLevelType w:val="multilevel"/>
    <w:tmpl w:val="0B6C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D245D69"/>
    <w:multiLevelType w:val="multilevel"/>
    <w:tmpl w:val="BA78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D954F17"/>
    <w:multiLevelType w:val="multilevel"/>
    <w:tmpl w:val="CE28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E03333E"/>
    <w:multiLevelType w:val="multilevel"/>
    <w:tmpl w:val="25A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E3528CF"/>
    <w:multiLevelType w:val="multilevel"/>
    <w:tmpl w:val="9E7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E854746"/>
    <w:multiLevelType w:val="multilevel"/>
    <w:tmpl w:val="20F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F485F74"/>
    <w:multiLevelType w:val="multilevel"/>
    <w:tmpl w:val="3FF0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0AF3F13"/>
    <w:multiLevelType w:val="multilevel"/>
    <w:tmpl w:val="203A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14128CE"/>
    <w:multiLevelType w:val="multilevel"/>
    <w:tmpl w:val="3D0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19838E5"/>
    <w:multiLevelType w:val="multilevel"/>
    <w:tmpl w:val="CF0A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2A50679"/>
    <w:multiLevelType w:val="multilevel"/>
    <w:tmpl w:val="014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2E9366E"/>
    <w:multiLevelType w:val="multilevel"/>
    <w:tmpl w:val="983E2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5C02488"/>
    <w:multiLevelType w:val="multilevel"/>
    <w:tmpl w:val="74A6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5D66FF3"/>
    <w:multiLevelType w:val="multilevel"/>
    <w:tmpl w:val="362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6DA6417"/>
    <w:multiLevelType w:val="multilevel"/>
    <w:tmpl w:val="1286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8286CCC"/>
    <w:multiLevelType w:val="multilevel"/>
    <w:tmpl w:val="43C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9F20BDD"/>
    <w:multiLevelType w:val="multilevel"/>
    <w:tmpl w:val="857A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BC036CD"/>
    <w:multiLevelType w:val="multilevel"/>
    <w:tmpl w:val="11EE2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BCD3D80"/>
    <w:multiLevelType w:val="multilevel"/>
    <w:tmpl w:val="459C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BE85453"/>
    <w:multiLevelType w:val="multilevel"/>
    <w:tmpl w:val="52E0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C5C19CF"/>
    <w:multiLevelType w:val="multilevel"/>
    <w:tmpl w:val="7A30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DA756ED"/>
    <w:multiLevelType w:val="multilevel"/>
    <w:tmpl w:val="FDF662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DB02E8C"/>
    <w:multiLevelType w:val="multilevel"/>
    <w:tmpl w:val="C366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E2B01DC"/>
    <w:multiLevelType w:val="multilevel"/>
    <w:tmpl w:val="299C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EA4323B"/>
    <w:multiLevelType w:val="multilevel"/>
    <w:tmpl w:val="318A01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ED17F6B"/>
    <w:multiLevelType w:val="multilevel"/>
    <w:tmpl w:val="11FC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F2E4C23"/>
    <w:multiLevelType w:val="multilevel"/>
    <w:tmpl w:val="1ABA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21D7B31"/>
    <w:multiLevelType w:val="multilevel"/>
    <w:tmpl w:val="9B34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8185417"/>
    <w:multiLevelType w:val="multilevel"/>
    <w:tmpl w:val="780C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8527E8C"/>
    <w:multiLevelType w:val="multilevel"/>
    <w:tmpl w:val="07E2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9F7206E"/>
    <w:multiLevelType w:val="multilevel"/>
    <w:tmpl w:val="822C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BAA4062"/>
    <w:multiLevelType w:val="multilevel"/>
    <w:tmpl w:val="86AA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CDA595C"/>
    <w:multiLevelType w:val="multilevel"/>
    <w:tmpl w:val="BCEA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D10042A"/>
    <w:multiLevelType w:val="multilevel"/>
    <w:tmpl w:val="CB4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D7D417F"/>
    <w:multiLevelType w:val="multilevel"/>
    <w:tmpl w:val="C96A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E1519B4"/>
    <w:multiLevelType w:val="multilevel"/>
    <w:tmpl w:val="A270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E7863B7"/>
    <w:multiLevelType w:val="multilevel"/>
    <w:tmpl w:val="471416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01971D4"/>
    <w:multiLevelType w:val="multilevel"/>
    <w:tmpl w:val="67A6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0DA63FB"/>
    <w:multiLevelType w:val="multilevel"/>
    <w:tmpl w:val="9D1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0F15B28"/>
    <w:multiLevelType w:val="multilevel"/>
    <w:tmpl w:val="8FF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14677B0"/>
    <w:multiLevelType w:val="multilevel"/>
    <w:tmpl w:val="C372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1734FFB"/>
    <w:multiLevelType w:val="multilevel"/>
    <w:tmpl w:val="5192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24257B2"/>
    <w:multiLevelType w:val="multilevel"/>
    <w:tmpl w:val="FC5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5082E60"/>
    <w:multiLevelType w:val="multilevel"/>
    <w:tmpl w:val="A0FA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646564E"/>
    <w:multiLevelType w:val="multilevel"/>
    <w:tmpl w:val="7BD0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84D3295"/>
    <w:multiLevelType w:val="multilevel"/>
    <w:tmpl w:val="6F82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9E658E4"/>
    <w:multiLevelType w:val="multilevel"/>
    <w:tmpl w:val="C9F8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BD755A7"/>
    <w:multiLevelType w:val="multilevel"/>
    <w:tmpl w:val="81541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C956E8F"/>
    <w:multiLevelType w:val="multilevel"/>
    <w:tmpl w:val="5590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CE6731E"/>
    <w:multiLevelType w:val="multilevel"/>
    <w:tmpl w:val="106EB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D2E5B30"/>
    <w:multiLevelType w:val="multilevel"/>
    <w:tmpl w:val="3840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D8F526E"/>
    <w:multiLevelType w:val="multilevel"/>
    <w:tmpl w:val="1E8E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FBF357D"/>
    <w:multiLevelType w:val="multilevel"/>
    <w:tmpl w:val="961C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FCF3042"/>
    <w:multiLevelType w:val="multilevel"/>
    <w:tmpl w:val="04DE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0A777CE"/>
    <w:multiLevelType w:val="multilevel"/>
    <w:tmpl w:val="B7B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0BB11FC"/>
    <w:multiLevelType w:val="multilevel"/>
    <w:tmpl w:val="6E7A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1E22B34"/>
    <w:multiLevelType w:val="multilevel"/>
    <w:tmpl w:val="50F6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34B596B"/>
    <w:multiLevelType w:val="multilevel"/>
    <w:tmpl w:val="41D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3D45FD8"/>
    <w:multiLevelType w:val="multilevel"/>
    <w:tmpl w:val="413A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56E3FB3"/>
    <w:multiLevelType w:val="multilevel"/>
    <w:tmpl w:val="FE04A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5AD5013"/>
    <w:multiLevelType w:val="multilevel"/>
    <w:tmpl w:val="6FD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6323367"/>
    <w:multiLevelType w:val="multilevel"/>
    <w:tmpl w:val="4D12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63A5A97"/>
    <w:multiLevelType w:val="multilevel"/>
    <w:tmpl w:val="5910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70F3D6E"/>
    <w:multiLevelType w:val="multilevel"/>
    <w:tmpl w:val="E8F4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7B934E2"/>
    <w:multiLevelType w:val="multilevel"/>
    <w:tmpl w:val="E4E6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8482DBC"/>
    <w:multiLevelType w:val="multilevel"/>
    <w:tmpl w:val="72A6A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877352B"/>
    <w:multiLevelType w:val="multilevel"/>
    <w:tmpl w:val="E89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8BC1953"/>
    <w:multiLevelType w:val="multilevel"/>
    <w:tmpl w:val="87C6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793547BF"/>
    <w:multiLevelType w:val="multilevel"/>
    <w:tmpl w:val="71F0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B140D2D"/>
    <w:multiLevelType w:val="multilevel"/>
    <w:tmpl w:val="6D22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B152E6B"/>
    <w:multiLevelType w:val="multilevel"/>
    <w:tmpl w:val="01488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D0D3614"/>
    <w:multiLevelType w:val="multilevel"/>
    <w:tmpl w:val="96F8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2"/>
  </w:num>
  <w:num w:numId="3">
    <w:abstractNumId w:val="4"/>
  </w:num>
  <w:num w:numId="4">
    <w:abstractNumId w:val="65"/>
  </w:num>
  <w:num w:numId="5">
    <w:abstractNumId w:val="95"/>
  </w:num>
  <w:num w:numId="6">
    <w:abstractNumId w:val="41"/>
  </w:num>
  <w:num w:numId="7">
    <w:abstractNumId w:val="119"/>
  </w:num>
  <w:num w:numId="8">
    <w:abstractNumId w:val="68"/>
  </w:num>
  <w:num w:numId="9">
    <w:abstractNumId w:val="6"/>
  </w:num>
  <w:num w:numId="10">
    <w:abstractNumId w:val="22"/>
  </w:num>
  <w:num w:numId="11">
    <w:abstractNumId w:val="103"/>
  </w:num>
  <w:num w:numId="12">
    <w:abstractNumId w:val="82"/>
  </w:num>
  <w:num w:numId="13">
    <w:abstractNumId w:val="108"/>
  </w:num>
  <w:num w:numId="14">
    <w:abstractNumId w:val="7"/>
  </w:num>
  <w:num w:numId="15">
    <w:abstractNumId w:val="49"/>
  </w:num>
  <w:num w:numId="16">
    <w:abstractNumId w:val="26"/>
  </w:num>
  <w:num w:numId="17">
    <w:abstractNumId w:val="50"/>
  </w:num>
  <w:num w:numId="18">
    <w:abstractNumId w:val="110"/>
  </w:num>
  <w:num w:numId="19">
    <w:abstractNumId w:val="54"/>
  </w:num>
  <w:num w:numId="20">
    <w:abstractNumId w:val="113"/>
  </w:num>
  <w:num w:numId="21">
    <w:abstractNumId w:val="56"/>
  </w:num>
  <w:num w:numId="22">
    <w:abstractNumId w:val="121"/>
  </w:num>
  <w:num w:numId="23">
    <w:abstractNumId w:val="35"/>
  </w:num>
  <w:num w:numId="24">
    <w:abstractNumId w:val="73"/>
  </w:num>
  <w:num w:numId="25">
    <w:abstractNumId w:val="48"/>
  </w:num>
  <w:num w:numId="26">
    <w:abstractNumId w:val="83"/>
  </w:num>
  <w:num w:numId="27">
    <w:abstractNumId w:val="45"/>
  </w:num>
  <w:num w:numId="28">
    <w:abstractNumId w:val="1"/>
  </w:num>
  <w:num w:numId="29">
    <w:abstractNumId w:val="44"/>
  </w:num>
  <w:num w:numId="30">
    <w:abstractNumId w:val="101"/>
  </w:num>
  <w:num w:numId="31">
    <w:abstractNumId w:val="124"/>
  </w:num>
  <w:num w:numId="32">
    <w:abstractNumId w:val="0"/>
  </w:num>
  <w:num w:numId="33">
    <w:abstractNumId w:val="52"/>
  </w:num>
  <w:num w:numId="34">
    <w:abstractNumId w:val="96"/>
  </w:num>
  <w:num w:numId="35">
    <w:abstractNumId w:val="53"/>
  </w:num>
  <w:num w:numId="36">
    <w:abstractNumId w:val="115"/>
  </w:num>
  <w:num w:numId="37">
    <w:abstractNumId w:val="117"/>
  </w:num>
  <w:num w:numId="38">
    <w:abstractNumId w:val="85"/>
  </w:num>
  <w:num w:numId="39">
    <w:abstractNumId w:val="57"/>
  </w:num>
  <w:num w:numId="40">
    <w:abstractNumId w:val="98"/>
  </w:num>
  <w:num w:numId="41">
    <w:abstractNumId w:val="12"/>
  </w:num>
  <w:num w:numId="42">
    <w:abstractNumId w:val="38"/>
  </w:num>
  <w:num w:numId="43">
    <w:abstractNumId w:val="33"/>
  </w:num>
  <w:num w:numId="44">
    <w:abstractNumId w:val="72"/>
  </w:num>
  <w:num w:numId="45">
    <w:abstractNumId w:val="112"/>
  </w:num>
  <w:num w:numId="46">
    <w:abstractNumId w:val="43"/>
  </w:num>
  <w:num w:numId="47">
    <w:abstractNumId w:val="46"/>
  </w:num>
  <w:num w:numId="48">
    <w:abstractNumId w:val="105"/>
  </w:num>
  <w:num w:numId="49">
    <w:abstractNumId w:val="97"/>
  </w:num>
  <w:num w:numId="50">
    <w:abstractNumId w:val="5"/>
  </w:num>
  <w:num w:numId="51">
    <w:abstractNumId w:val="116"/>
  </w:num>
  <w:num w:numId="52">
    <w:abstractNumId w:val="34"/>
  </w:num>
  <w:num w:numId="53">
    <w:abstractNumId w:val="63"/>
  </w:num>
  <w:num w:numId="54">
    <w:abstractNumId w:val="109"/>
  </w:num>
  <w:num w:numId="55">
    <w:abstractNumId w:val="13"/>
  </w:num>
  <w:num w:numId="56">
    <w:abstractNumId w:val="80"/>
  </w:num>
  <w:num w:numId="57">
    <w:abstractNumId w:val="8"/>
  </w:num>
  <w:num w:numId="58">
    <w:abstractNumId w:val="11"/>
  </w:num>
  <w:num w:numId="59">
    <w:abstractNumId w:val="17"/>
  </w:num>
  <w:num w:numId="60">
    <w:abstractNumId w:val="91"/>
  </w:num>
  <w:num w:numId="61">
    <w:abstractNumId w:val="23"/>
  </w:num>
  <w:num w:numId="62">
    <w:abstractNumId w:val="18"/>
  </w:num>
  <w:num w:numId="63">
    <w:abstractNumId w:val="58"/>
  </w:num>
  <w:num w:numId="64">
    <w:abstractNumId w:val="37"/>
  </w:num>
  <w:num w:numId="65">
    <w:abstractNumId w:val="40"/>
  </w:num>
  <w:num w:numId="66">
    <w:abstractNumId w:val="77"/>
  </w:num>
  <w:num w:numId="67">
    <w:abstractNumId w:val="15"/>
  </w:num>
  <w:num w:numId="68">
    <w:abstractNumId w:val="79"/>
  </w:num>
  <w:num w:numId="69">
    <w:abstractNumId w:val="29"/>
  </w:num>
  <w:num w:numId="70">
    <w:abstractNumId w:val="75"/>
  </w:num>
  <w:num w:numId="71">
    <w:abstractNumId w:val="94"/>
  </w:num>
  <w:num w:numId="72">
    <w:abstractNumId w:val="9"/>
  </w:num>
  <w:num w:numId="73">
    <w:abstractNumId w:val="107"/>
  </w:num>
  <w:num w:numId="74">
    <w:abstractNumId w:val="31"/>
  </w:num>
  <w:num w:numId="75">
    <w:abstractNumId w:val="93"/>
  </w:num>
  <w:num w:numId="76">
    <w:abstractNumId w:val="3"/>
  </w:num>
  <w:num w:numId="77">
    <w:abstractNumId w:val="114"/>
  </w:num>
  <w:num w:numId="78">
    <w:abstractNumId w:val="14"/>
  </w:num>
  <w:num w:numId="79">
    <w:abstractNumId w:val="19"/>
  </w:num>
  <w:num w:numId="80">
    <w:abstractNumId w:val="25"/>
  </w:num>
  <w:num w:numId="81">
    <w:abstractNumId w:val="104"/>
  </w:num>
  <w:num w:numId="82">
    <w:abstractNumId w:val="78"/>
  </w:num>
  <w:num w:numId="83">
    <w:abstractNumId w:val="62"/>
  </w:num>
  <w:num w:numId="84">
    <w:abstractNumId w:val="55"/>
  </w:num>
  <w:num w:numId="85">
    <w:abstractNumId w:val="30"/>
  </w:num>
  <w:num w:numId="86">
    <w:abstractNumId w:val="111"/>
  </w:num>
  <w:num w:numId="87">
    <w:abstractNumId w:val="21"/>
  </w:num>
  <w:num w:numId="88">
    <w:abstractNumId w:val="120"/>
  </w:num>
  <w:num w:numId="89">
    <w:abstractNumId w:val="2"/>
  </w:num>
  <w:num w:numId="90">
    <w:abstractNumId w:val="61"/>
  </w:num>
  <w:num w:numId="91">
    <w:abstractNumId w:val="59"/>
  </w:num>
  <w:num w:numId="92">
    <w:abstractNumId w:val="81"/>
  </w:num>
  <w:num w:numId="93">
    <w:abstractNumId w:val="42"/>
  </w:num>
  <w:num w:numId="94">
    <w:abstractNumId w:val="84"/>
  </w:num>
  <w:num w:numId="95">
    <w:abstractNumId w:val="76"/>
  </w:num>
  <w:num w:numId="96">
    <w:abstractNumId w:val="86"/>
  </w:num>
  <w:num w:numId="97">
    <w:abstractNumId w:val="36"/>
  </w:num>
  <w:num w:numId="98">
    <w:abstractNumId w:val="39"/>
  </w:num>
  <w:num w:numId="99">
    <w:abstractNumId w:val="99"/>
  </w:num>
  <w:num w:numId="100">
    <w:abstractNumId w:val="88"/>
  </w:num>
  <w:num w:numId="101">
    <w:abstractNumId w:val="106"/>
  </w:num>
  <w:num w:numId="102">
    <w:abstractNumId w:val="16"/>
  </w:num>
  <w:num w:numId="103">
    <w:abstractNumId w:val="69"/>
  </w:num>
  <w:num w:numId="104">
    <w:abstractNumId w:val="60"/>
  </w:num>
  <w:num w:numId="105">
    <w:abstractNumId w:val="90"/>
  </w:num>
  <w:num w:numId="106">
    <w:abstractNumId w:val="122"/>
  </w:num>
  <w:num w:numId="107">
    <w:abstractNumId w:val="87"/>
  </w:num>
  <w:num w:numId="108">
    <w:abstractNumId w:val="27"/>
  </w:num>
  <w:num w:numId="109">
    <w:abstractNumId w:val="92"/>
  </w:num>
  <w:num w:numId="110">
    <w:abstractNumId w:val="51"/>
  </w:num>
  <w:num w:numId="111">
    <w:abstractNumId w:val="20"/>
  </w:num>
  <w:num w:numId="112">
    <w:abstractNumId w:val="64"/>
  </w:num>
  <w:num w:numId="113">
    <w:abstractNumId w:val="71"/>
  </w:num>
  <w:num w:numId="114">
    <w:abstractNumId w:val="118"/>
  </w:num>
  <w:num w:numId="115">
    <w:abstractNumId w:val="10"/>
  </w:num>
  <w:num w:numId="116">
    <w:abstractNumId w:val="102"/>
  </w:num>
  <w:num w:numId="117">
    <w:abstractNumId w:val="70"/>
  </w:num>
  <w:num w:numId="118">
    <w:abstractNumId w:val="100"/>
  </w:num>
  <w:num w:numId="119">
    <w:abstractNumId w:val="28"/>
  </w:num>
  <w:num w:numId="120">
    <w:abstractNumId w:val="66"/>
  </w:num>
  <w:num w:numId="121">
    <w:abstractNumId w:val="67"/>
  </w:num>
  <w:num w:numId="122">
    <w:abstractNumId w:val="74"/>
  </w:num>
  <w:num w:numId="123">
    <w:abstractNumId w:val="47"/>
  </w:num>
  <w:num w:numId="124">
    <w:abstractNumId w:val="123"/>
  </w:num>
  <w:num w:numId="125">
    <w:abstractNumId w:val="89"/>
  </w:num>
  <w:numIdMacAtCleanup w:val="1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proofState w:spelling="clean" w:grammar="clean"/>
  <w:defaultTabStop w:val="720"/>
  <w:characterSpacingControl w:val="doNotCompress"/>
  <w:compat/>
  <w:rsids>
    <w:rsidRoot w:val="0042503B"/>
    <w:rsid w:val="0042503B"/>
    <w:rsid w:val="0062380C"/>
    <w:rsid w:val="00A66B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80C"/>
  </w:style>
  <w:style w:type="paragraph" w:styleId="Heading1">
    <w:name w:val="heading 1"/>
    <w:basedOn w:val="Normal"/>
    <w:next w:val="Normal"/>
    <w:link w:val="Heading1Char"/>
    <w:uiPriority w:val="9"/>
    <w:qFormat/>
    <w:rsid w:val="004250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250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5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503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2503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503B"/>
    <w:pPr>
      <w:ind w:left="720"/>
      <w:contextualSpacing/>
    </w:pPr>
  </w:style>
  <w:style w:type="character" w:customStyle="1" w:styleId="Heading2Char">
    <w:name w:val="Heading 2 Char"/>
    <w:basedOn w:val="DefaultParagraphFont"/>
    <w:link w:val="Heading2"/>
    <w:uiPriority w:val="9"/>
    <w:semiHidden/>
    <w:rsid w:val="0042503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4250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503B"/>
    <w:rPr>
      <w:b/>
      <w:bCs/>
    </w:rPr>
  </w:style>
  <w:style w:type="character" w:customStyle="1" w:styleId="Heading1Char">
    <w:name w:val="Heading 1 Char"/>
    <w:basedOn w:val="DefaultParagraphFont"/>
    <w:link w:val="Heading1"/>
    <w:uiPriority w:val="9"/>
    <w:rsid w:val="0042503B"/>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250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03B"/>
    <w:rPr>
      <w:rFonts w:ascii="Tahoma" w:hAnsi="Tahoma" w:cs="Tahoma"/>
      <w:sz w:val="16"/>
      <w:szCs w:val="16"/>
    </w:rPr>
  </w:style>
  <w:style w:type="character" w:customStyle="1" w:styleId="Heading3Char">
    <w:name w:val="Heading 3 Char"/>
    <w:basedOn w:val="DefaultParagraphFont"/>
    <w:link w:val="Heading3"/>
    <w:uiPriority w:val="9"/>
    <w:rsid w:val="004250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2503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2503B"/>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42503B"/>
    <w:rPr>
      <w:color w:val="0000FF"/>
      <w:u w:val="single"/>
    </w:rPr>
  </w:style>
  <w:style w:type="character" w:customStyle="1" w:styleId="course-curriculumchapter-lesson">
    <w:name w:val="course-curriculum__chapter-lesson"/>
    <w:basedOn w:val="DefaultParagraphFont"/>
    <w:rsid w:val="0042503B"/>
  </w:style>
  <w:style w:type="character" w:customStyle="1" w:styleId="course-curriculumchapter-lesson--free">
    <w:name w:val="course-curriculum__chapter-lesson--free"/>
    <w:basedOn w:val="DefaultParagraphFont"/>
    <w:rsid w:val="0042503B"/>
  </w:style>
  <w:style w:type="paragraph" w:styleId="HTMLPreformatted">
    <w:name w:val="HTML Preformatted"/>
    <w:basedOn w:val="Normal"/>
    <w:link w:val="HTMLPreformattedChar"/>
    <w:uiPriority w:val="99"/>
    <w:semiHidden/>
    <w:unhideWhenUsed/>
    <w:rsid w:val="00425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503B"/>
    <w:rPr>
      <w:rFonts w:ascii="Courier New" w:eastAsia="Times New Roman" w:hAnsi="Courier New" w:cs="Courier New"/>
      <w:sz w:val="20"/>
      <w:szCs w:val="20"/>
    </w:rPr>
  </w:style>
  <w:style w:type="character" w:styleId="Emphasis">
    <w:name w:val="Emphasis"/>
    <w:basedOn w:val="DefaultParagraphFont"/>
    <w:uiPriority w:val="20"/>
    <w:qFormat/>
    <w:rsid w:val="0042503B"/>
    <w:rPr>
      <w:i/>
      <w:iCs/>
    </w:rPr>
  </w:style>
  <w:style w:type="character" w:customStyle="1" w:styleId="course-curriculumchapter-number">
    <w:name w:val="course-curriculum__chapter-number"/>
    <w:basedOn w:val="DefaultParagraphFont"/>
    <w:rsid w:val="0042503B"/>
  </w:style>
  <w:style w:type="character" w:styleId="HTMLCode">
    <w:name w:val="HTML Code"/>
    <w:basedOn w:val="DefaultParagraphFont"/>
    <w:uiPriority w:val="99"/>
    <w:semiHidden/>
    <w:unhideWhenUsed/>
    <w:rsid w:val="00A66BC5"/>
    <w:rPr>
      <w:rFonts w:ascii="Courier New" w:eastAsia="Times New Roman" w:hAnsi="Courier New" w:cs="Courier New"/>
      <w:sz w:val="20"/>
      <w:szCs w:val="20"/>
    </w:rPr>
  </w:style>
  <w:style w:type="table" w:styleId="TableGrid">
    <w:name w:val="Table Grid"/>
    <w:basedOn w:val="TableNormal"/>
    <w:uiPriority w:val="59"/>
    <w:rsid w:val="00A66B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2.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jpeg"/><Relationship Id="rId68" Type="http://schemas.openxmlformats.org/officeDocument/2006/relationships/hyperlink" Target="https://courses.analyticsvidhya.com/enroll/447645?et=free_trial" TargetMode="External"/><Relationship Id="rId84" Type="http://schemas.openxmlformats.org/officeDocument/2006/relationships/image" Target="media/image54.jpeg"/><Relationship Id="rId89" Type="http://schemas.openxmlformats.org/officeDocument/2006/relationships/hyperlink" Target="https://s3-ap-south-1.amazonaws.com/av-blog-media/wp-content/uploads/2019/07/svd1.png" TargetMode="External"/><Relationship Id="rId112" Type="http://schemas.openxmlformats.org/officeDocument/2006/relationships/hyperlink" Target="https://www.youtube.com/watch?v=0-GaihnICmo&amp;index=17&amp;list=PLAwxTw4SYaPlH16rY8KgDwciMZPxCnCX_" TargetMode="External"/><Relationship Id="rId133" Type="http://schemas.openxmlformats.org/officeDocument/2006/relationships/fontTable" Target="fontTable.xml"/><Relationship Id="rId16" Type="http://schemas.openxmlformats.org/officeDocument/2006/relationships/hyperlink" Target="https://courses.analyticsvidhya.com/enroll/453326?et=free_trial" TargetMode="External"/><Relationship Id="rId107" Type="http://schemas.openxmlformats.org/officeDocument/2006/relationships/image" Target="media/image73.jpeg"/><Relationship Id="rId11" Type="http://schemas.openxmlformats.org/officeDocument/2006/relationships/hyperlink" Target="https://courses.analyticsvidhya.com/enroll/453326?et=free_trial" TargetMode="External"/><Relationship Id="rId32" Type="http://schemas.openxmlformats.org/officeDocument/2006/relationships/hyperlink" Target="https://datahack.analyticsvidhya.com/contest/practice-problem-identify-the-apparels/" TargetMode="External"/><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hyperlink" Target="https://courses.analyticsvidhya.com/enroll/426391?et=free_trial" TargetMode="External"/><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69.gif"/><Relationship Id="rId123" Type="http://schemas.openxmlformats.org/officeDocument/2006/relationships/image" Target="media/image88.png"/><Relationship Id="rId128" Type="http://schemas.openxmlformats.org/officeDocument/2006/relationships/hyperlink" Target="https://d37djvu3ytnwxt.cloudfront.net/assets/courseware/v1/dfb1bb5463c388fb167745888e3a6dd9/asset-v1:MITx+15.071x_3+1T2016+type@asset+block/baseball.csv"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14" Type="http://schemas.openxmlformats.org/officeDocument/2006/relationships/hyperlink" Target="https://courses.analyticsvidhya.com/enroll/453326?et=free_tria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www.statisticshowto.com/probability-and-statistics/f-statistic-value-test/"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courses.analyticsvidhya.com/enroll/426391?et=free_trial" TargetMode="External"/><Relationship Id="rId64" Type="http://schemas.openxmlformats.org/officeDocument/2006/relationships/image" Target="media/image40.jpeg"/><Relationship Id="rId69" Type="http://schemas.openxmlformats.org/officeDocument/2006/relationships/image" Target="media/image42.jpeg"/><Relationship Id="rId77" Type="http://schemas.openxmlformats.org/officeDocument/2006/relationships/image" Target="media/image49.jpe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134" Type="http://schemas.openxmlformats.org/officeDocument/2006/relationships/theme" Target="theme/theme1.xml"/><Relationship Id="rId8" Type="http://schemas.openxmlformats.org/officeDocument/2006/relationships/hyperlink" Target="https://courses.analyticsvidhya.com/enroll/453326?et=free_trial" TargetMode="External"/><Relationship Id="rId51" Type="http://schemas.openxmlformats.org/officeDocument/2006/relationships/hyperlink" Target="https://arxiv.org/pdf/1802.03426.pdf" TargetMode="External"/><Relationship Id="rId72" Type="http://schemas.openxmlformats.org/officeDocument/2006/relationships/image" Target="media/image45.jpeg"/><Relationship Id="rId80" Type="http://schemas.openxmlformats.org/officeDocument/2006/relationships/image" Target="media/image51.png"/><Relationship Id="rId85" Type="http://schemas.openxmlformats.org/officeDocument/2006/relationships/image" Target="media/image55.png"/><Relationship Id="rId93" Type="http://schemas.openxmlformats.org/officeDocument/2006/relationships/hyperlink" Target="https://norvig.com/ngrams/shakespeare.txt" TargetMode="External"/><Relationship Id="rId98" Type="http://schemas.openxmlformats.org/officeDocument/2006/relationships/image" Target="media/image65.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courses.analyticsvidhya.com/enroll/453326?et=free_trial" TargetMode="External"/><Relationship Id="rId17" Type="http://schemas.openxmlformats.org/officeDocument/2006/relationships/hyperlink" Target="https://courses.analyticsvidhya.com/enroll/453326?et=free_trial"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5.jpeg"/><Relationship Id="rId67" Type="http://schemas.openxmlformats.org/officeDocument/2006/relationships/hyperlink" Target="https://courses.analyticsvidhya.com/enroll/447645?et=free_trial" TargetMode="External"/><Relationship Id="rId103" Type="http://schemas.openxmlformats.org/officeDocument/2006/relationships/image" Target="media/image70.jpeg"/><Relationship Id="rId108" Type="http://schemas.openxmlformats.org/officeDocument/2006/relationships/image" Target="media/image74.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3.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8.jpe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hyperlink" Target="https://www.youtube.com/watch?v=PFDu9oVAE-g" TargetMode="External"/><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image" Target="media/image63.png"/><Relationship Id="rId111" Type="http://schemas.openxmlformats.org/officeDocument/2006/relationships/image" Target="media/image77.png"/><Relationship Id="rId132" Type="http://schemas.openxmlformats.org/officeDocument/2006/relationships/hyperlink" Target="http://andrew.gibiansky.com/blog/mathematics/cool-linear-algebra-singular-value-decomposition/images/tigers.p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urses.analyticsvidhya.com/enroll/453326?et=free_tri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courses.analyticsvidhya.com/enroll/426391?et=free_trial" TargetMode="External"/><Relationship Id="rId106" Type="http://schemas.openxmlformats.org/officeDocument/2006/relationships/image" Target="media/image72.jpe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yperlink" Target="https://courses.analyticsvidhya.com/enroll/453326?et=free_trial" TargetMode="External"/><Relationship Id="rId31" Type="http://schemas.openxmlformats.org/officeDocument/2006/relationships/hyperlink" Target="https://www.statisticshowto.datasciencecentral.com/probability-and-statistics/f-statistic-value-test/" TargetMode="External"/><Relationship Id="rId44" Type="http://schemas.openxmlformats.org/officeDocument/2006/relationships/image" Target="media/image25.png"/><Relationship Id="rId52" Type="http://schemas.openxmlformats.org/officeDocument/2006/relationships/hyperlink" Target="http://umap-learn.readthedocs.io/en/latest/" TargetMode="External"/><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6.jpeg"/><Relationship Id="rId78" Type="http://schemas.openxmlformats.org/officeDocument/2006/relationships/hyperlink" Target="https://www.analyticsvidhya.com/wp-content/uploads/2015/10/SVM_3.png" TargetMode="External"/><Relationship Id="rId81" Type="http://schemas.openxmlformats.org/officeDocument/2006/relationships/image" Target="media/image52.png"/><Relationship Id="rId86" Type="http://schemas.openxmlformats.org/officeDocument/2006/relationships/hyperlink" Target="https://scikit-learn.org/stable/auto_examples/datasets/plot_digits_last_image.html"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87.png"/><Relationship Id="rId130" Type="http://schemas.openxmlformats.org/officeDocument/2006/relationships/hyperlink" Target="http://andrew.gibiansky.com/blog/mathematics/cool-linear-algebra-singular-value-decomposition/images/tiger.jpg" TargetMode="External"/><Relationship Id="rId4" Type="http://schemas.openxmlformats.org/officeDocument/2006/relationships/settings" Target="settings.xml"/><Relationship Id="rId9" Type="http://schemas.openxmlformats.org/officeDocument/2006/relationships/hyperlink" Target="https://courses.analyticsvidhya.com/enroll/453326?et=free_trial" TargetMode="External"/><Relationship Id="rId13" Type="http://schemas.openxmlformats.org/officeDocument/2006/relationships/hyperlink" Target="https://courses.analyticsvidhya.com/enroll/453326?et=free_trial" TargetMode="External"/><Relationship Id="rId18" Type="http://schemas.openxmlformats.org/officeDocument/2006/relationships/image" Target="media/image3.jpeg"/><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s3-ap-south-1.amazonaws.com/av-blog-media/wp-content/uploads/2019/07/covariance.jpg.jpg" TargetMode="External"/><Relationship Id="rId97" Type="http://schemas.openxmlformats.org/officeDocument/2006/relationships/image" Target="media/image64.png"/><Relationship Id="rId104" Type="http://schemas.openxmlformats.org/officeDocument/2006/relationships/hyperlink" Target="https://drive.google.com/file/d/1aM4otWKSsDz1Rof3LZkY055YkYXeO-vf/view" TargetMode="Externa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2.jpeg"/><Relationship Id="rId71" Type="http://schemas.openxmlformats.org/officeDocument/2006/relationships/image" Target="media/image44.jpe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brownmath.com/stat/shape.htm" TargetMode="External"/><Relationship Id="rId45" Type="http://schemas.openxmlformats.org/officeDocument/2006/relationships/image" Target="media/image26.png"/><Relationship Id="rId66" Type="http://schemas.openxmlformats.org/officeDocument/2006/relationships/hyperlink" Target="https://courses.analyticsvidhya.com/enroll/447645?et=free_trial" TargetMode="External"/><Relationship Id="rId87" Type="http://schemas.openxmlformats.org/officeDocument/2006/relationships/image" Target="media/image56.png"/><Relationship Id="rId110" Type="http://schemas.openxmlformats.org/officeDocument/2006/relationships/image" Target="media/image76.gif"/><Relationship Id="rId115" Type="http://schemas.openxmlformats.org/officeDocument/2006/relationships/image" Target="media/image80.png"/><Relationship Id="rId131" Type="http://schemas.openxmlformats.org/officeDocument/2006/relationships/image" Target="media/image94.jpeg"/><Relationship Id="rId61" Type="http://schemas.openxmlformats.org/officeDocument/2006/relationships/image" Target="media/image37.jpeg"/><Relationship Id="rId82" Type="http://schemas.openxmlformats.org/officeDocument/2006/relationships/image" Target="media/image53.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8555DC-EB81-4E79-B1FE-652D8731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91</Pages>
  <Words>22597</Words>
  <Characters>128809</Characters>
  <Application>Microsoft Office Word</Application>
  <DocSecurity>0</DocSecurity>
  <Lines>1073</Lines>
  <Paragraphs>302</Paragraphs>
  <ScaleCrop>false</ScaleCrop>
  <Company>Grizli777</Company>
  <LinksUpToDate>false</LinksUpToDate>
  <CharactersWithSpaces>151104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2019-12-05T15:45:00Z</dcterms:created>
  <dcterms:modified xsi:type="dcterms:W3CDTF">2019-12-05T18:00:00Z</dcterms:modified>
</cp:coreProperties>
</file>